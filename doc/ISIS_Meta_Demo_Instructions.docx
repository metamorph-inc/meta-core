
<file path=[Content_Types].xml><?xml version="1.0" encoding="utf-8"?>
<Types xmlns="http://schemas.openxmlformats.org/package/2006/content-types">
  <Override PartName="/word/numbering.xml" ContentType="application/vnd.openxmlformats-officedocument.wordprocessingml.numbering+xml"/>
  <Override PartName="/word/footer1.xml" ContentType="application/vnd.openxmlformats-officedocument.wordprocessingml.footer+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Override PartName="/word/footer2.xml" ContentType="application/vnd.openxmlformats-officedocument.wordprocessingml.footer+xml"/>
  <Default Extension="xml" ContentType="application/xml"/>
  <Default Extension="png" ContentType="image/png"/>
  <Override PartName="/word/webSettings.xml" ContentType="application/vnd.openxmlformats-officedocument.wordprocessingml.webSettings+xml"/>
  <Override PartName="/customXml/itemProps1.xml" ContentType="application/vnd.openxmlformats-officedocument.customXmlProperties+xml"/>
  <Override PartName="/word/endnotes.xml" ContentType="application/vnd.openxmlformats-officedocument.wordprocessingml.endnotes+xml"/>
  <Override PartName="/word/header1.xml" ContentType="application/vnd.openxmlformats-officedocument.wordprocessingml.header+xml"/>
  <Override PartName="/word/theme/theme1.xml" ContentType="application/vnd.openxmlformats-officedocument.theme+xml"/>
  <Override PartName="/word/styles.xml" ContentType="application/vnd.openxmlformats-officedocument.wordprocessingml.styles+xml"/>
  <Default Extension="rels" ContentType="application/vnd.openxmlformats-package.relationships+xml"/>
  <Override PartName="/word/settings.xml" ContentType="application/vnd.openxmlformats-officedocument.wordprocessingml.settings+xml"/>
  <Override PartName="/word/document.xml" ContentType="application/vnd.openxmlformats-officedocument.wordprocessingml.document.main+xml"/>
  <Override PartName="/word/footnotes.xml" ContentType="application/vnd.openxmlformats-officedocument.wordprocessingml.footnot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214219" w:rsidRDefault="00EF69FF" w:rsidP="00214219">
      <w:pPr>
        <w:pStyle w:val="Heading1"/>
      </w:pPr>
      <w:bookmarkStart w:id="0" w:name="_Toc193515799"/>
      <w:bookmarkStart w:id="1" w:name="_Toc193535320"/>
      <w:bookmarkStart w:id="2" w:name="_Toc200949432"/>
      <w:r>
        <w:t>ISIS META Demo Script</w:t>
      </w:r>
      <w:bookmarkEnd w:id="0"/>
      <w:bookmarkEnd w:id="1"/>
      <w:bookmarkEnd w:id="2"/>
    </w:p>
    <w:sdt>
      <w:sdtPr>
        <w:rPr>
          <w:rFonts w:asciiTheme="minorHAnsi" w:eastAsiaTheme="minorHAnsi" w:hAnsiTheme="minorHAnsi" w:cstheme="minorBidi"/>
          <w:b w:val="0"/>
          <w:bCs w:val="0"/>
          <w:color w:val="auto"/>
          <w:sz w:val="22"/>
          <w:szCs w:val="22"/>
        </w:rPr>
        <w:id w:val="2056961099"/>
        <w:docPartObj>
          <w:docPartGallery w:val="Table of Contents"/>
          <w:docPartUnique/>
        </w:docPartObj>
      </w:sdtPr>
      <w:sdtEndPr>
        <w:rPr>
          <w:noProof/>
        </w:rPr>
      </w:sdtEndPr>
      <w:sdtContent>
        <w:p w:rsidR="006E5847" w:rsidRDefault="006E5847">
          <w:pPr>
            <w:pStyle w:val="TOCHeading"/>
          </w:pPr>
        </w:p>
        <w:p w:rsidR="006E5847" w:rsidRDefault="006E5847">
          <w:pPr>
            <w:pStyle w:val="TOCHeading"/>
          </w:pPr>
          <w:r>
            <w:t>Table of Contents</w:t>
          </w:r>
        </w:p>
        <w:p w:rsidR="00182453" w:rsidRDefault="007D2A8C">
          <w:pPr>
            <w:pStyle w:val="TOC1"/>
            <w:tabs>
              <w:tab w:val="right" w:leader="dot" w:pos="10070"/>
            </w:tabs>
            <w:rPr>
              <w:rFonts w:eastAsiaTheme="minorEastAsia"/>
              <w:b w:val="0"/>
              <w:noProof/>
            </w:rPr>
          </w:pPr>
          <w:r w:rsidRPr="007D2A8C">
            <w:rPr>
              <w:b w:val="0"/>
            </w:rPr>
            <w:fldChar w:fldCharType="begin"/>
          </w:r>
          <w:r w:rsidR="006E5847">
            <w:instrText xml:space="preserve"> TOC \o "1-3" \h \z \u </w:instrText>
          </w:r>
          <w:r w:rsidRPr="007D2A8C">
            <w:rPr>
              <w:b w:val="0"/>
            </w:rPr>
            <w:fldChar w:fldCharType="separate"/>
          </w:r>
          <w:r w:rsidR="00182453">
            <w:rPr>
              <w:noProof/>
            </w:rPr>
            <w:t>ISIS META Demo Script</w:t>
          </w:r>
          <w:r w:rsidR="00182453">
            <w:rPr>
              <w:noProof/>
            </w:rPr>
            <w:tab/>
          </w:r>
          <w:r w:rsidR="00182453">
            <w:rPr>
              <w:noProof/>
            </w:rPr>
            <w:fldChar w:fldCharType="begin"/>
          </w:r>
          <w:r w:rsidR="00182453">
            <w:rPr>
              <w:noProof/>
            </w:rPr>
            <w:instrText xml:space="preserve"> PAGEREF _Toc200949432 \h </w:instrText>
          </w:r>
          <w:r w:rsidR="00182453">
            <w:rPr>
              <w:noProof/>
            </w:rPr>
          </w:r>
          <w:r w:rsidR="00182453">
            <w:rPr>
              <w:noProof/>
            </w:rPr>
            <w:fldChar w:fldCharType="separate"/>
          </w:r>
          <w:r w:rsidR="00182453">
            <w:rPr>
              <w:noProof/>
            </w:rPr>
            <w:t>1</w:t>
          </w:r>
          <w:r w:rsidR="00182453">
            <w:rPr>
              <w:noProof/>
            </w:rPr>
            <w:fldChar w:fldCharType="end"/>
          </w:r>
        </w:p>
        <w:p w:rsidR="00182453" w:rsidRDefault="00182453">
          <w:pPr>
            <w:pStyle w:val="TOC2"/>
            <w:tabs>
              <w:tab w:val="right" w:leader="dot" w:pos="10070"/>
            </w:tabs>
            <w:rPr>
              <w:rFonts w:eastAsiaTheme="minorEastAsia"/>
              <w:b w:val="0"/>
              <w:noProof/>
              <w:sz w:val="24"/>
              <w:szCs w:val="24"/>
            </w:rPr>
          </w:pPr>
          <w:r>
            <w:rPr>
              <w:noProof/>
            </w:rPr>
            <w:t>Introduction to the GME Tool</w:t>
          </w:r>
          <w:r>
            <w:rPr>
              <w:noProof/>
            </w:rPr>
            <w:tab/>
          </w:r>
          <w:r>
            <w:rPr>
              <w:noProof/>
            </w:rPr>
            <w:fldChar w:fldCharType="begin"/>
          </w:r>
          <w:r>
            <w:rPr>
              <w:noProof/>
            </w:rPr>
            <w:instrText xml:space="preserve"> PAGEREF _Toc200949433 \h </w:instrText>
          </w:r>
          <w:r>
            <w:rPr>
              <w:noProof/>
            </w:rPr>
          </w:r>
          <w:r>
            <w:rPr>
              <w:noProof/>
            </w:rPr>
            <w:fldChar w:fldCharType="separate"/>
          </w:r>
          <w:r>
            <w:rPr>
              <w:noProof/>
            </w:rPr>
            <w:t>2</w:t>
          </w:r>
          <w:r>
            <w:rPr>
              <w:noProof/>
            </w:rPr>
            <w:fldChar w:fldCharType="end"/>
          </w:r>
        </w:p>
        <w:p w:rsidR="00182453" w:rsidRDefault="00182453">
          <w:pPr>
            <w:pStyle w:val="TOC2"/>
            <w:tabs>
              <w:tab w:val="right" w:leader="dot" w:pos="10070"/>
            </w:tabs>
            <w:rPr>
              <w:rFonts w:eastAsiaTheme="minorEastAsia"/>
              <w:b w:val="0"/>
              <w:noProof/>
              <w:sz w:val="24"/>
              <w:szCs w:val="24"/>
            </w:rPr>
          </w:pPr>
          <w:r>
            <w:rPr>
              <w:noProof/>
            </w:rPr>
            <w:t>An Overview of the IFV Example Model</w:t>
          </w:r>
          <w:r>
            <w:rPr>
              <w:noProof/>
            </w:rPr>
            <w:tab/>
          </w:r>
          <w:r>
            <w:rPr>
              <w:noProof/>
            </w:rPr>
            <w:fldChar w:fldCharType="begin"/>
          </w:r>
          <w:r>
            <w:rPr>
              <w:noProof/>
            </w:rPr>
            <w:instrText xml:space="preserve"> PAGEREF _Toc200949434 \h </w:instrText>
          </w:r>
          <w:r>
            <w:rPr>
              <w:noProof/>
            </w:rPr>
          </w:r>
          <w:r>
            <w:rPr>
              <w:noProof/>
            </w:rPr>
            <w:fldChar w:fldCharType="separate"/>
          </w:r>
          <w:r>
            <w:rPr>
              <w:noProof/>
            </w:rPr>
            <w:t>5</w:t>
          </w:r>
          <w:r>
            <w:rPr>
              <w:noProof/>
            </w:rPr>
            <w:fldChar w:fldCharType="end"/>
          </w:r>
        </w:p>
        <w:p w:rsidR="00182453" w:rsidRDefault="00182453">
          <w:pPr>
            <w:pStyle w:val="TOC2"/>
            <w:tabs>
              <w:tab w:val="right" w:leader="dot" w:pos="10070"/>
            </w:tabs>
            <w:rPr>
              <w:rFonts w:eastAsiaTheme="minorEastAsia"/>
              <w:b w:val="0"/>
              <w:noProof/>
              <w:sz w:val="24"/>
              <w:szCs w:val="24"/>
            </w:rPr>
          </w:pPr>
          <w:r>
            <w:rPr>
              <w:noProof/>
            </w:rPr>
            <w:t>Design Space Analysis / System Synthesis</w:t>
          </w:r>
          <w:r>
            <w:rPr>
              <w:noProof/>
            </w:rPr>
            <w:tab/>
          </w:r>
          <w:r>
            <w:rPr>
              <w:noProof/>
            </w:rPr>
            <w:fldChar w:fldCharType="begin"/>
          </w:r>
          <w:r>
            <w:rPr>
              <w:noProof/>
            </w:rPr>
            <w:instrText xml:space="preserve"> PAGEREF _Toc200949435 \h </w:instrText>
          </w:r>
          <w:r>
            <w:rPr>
              <w:noProof/>
            </w:rPr>
          </w:r>
          <w:r>
            <w:rPr>
              <w:noProof/>
            </w:rPr>
            <w:fldChar w:fldCharType="separate"/>
          </w:r>
          <w:r>
            <w:rPr>
              <w:noProof/>
            </w:rPr>
            <w:t>8</w:t>
          </w:r>
          <w:r>
            <w:rPr>
              <w:noProof/>
            </w:rPr>
            <w:fldChar w:fldCharType="end"/>
          </w:r>
        </w:p>
        <w:p w:rsidR="00182453" w:rsidRDefault="00182453">
          <w:pPr>
            <w:pStyle w:val="TOC2"/>
            <w:tabs>
              <w:tab w:val="right" w:leader="dot" w:pos="10070"/>
            </w:tabs>
            <w:rPr>
              <w:rFonts w:eastAsiaTheme="minorEastAsia"/>
              <w:b w:val="0"/>
              <w:noProof/>
              <w:sz w:val="24"/>
              <w:szCs w:val="24"/>
            </w:rPr>
          </w:pPr>
          <w:r>
            <w:rPr>
              <w:noProof/>
            </w:rPr>
            <w:t>Static Analysis</w:t>
          </w:r>
          <w:r>
            <w:rPr>
              <w:noProof/>
            </w:rPr>
            <w:tab/>
          </w:r>
          <w:r>
            <w:rPr>
              <w:noProof/>
            </w:rPr>
            <w:fldChar w:fldCharType="begin"/>
          </w:r>
          <w:r>
            <w:rPr>
              <w:noProof/>
            </w:rPr>
            <w:instrText xml:space="preserve"> PAGEREF _Toc200949436 \h </w:instrText>
          </w:r>
          <w:r>
            <w:rPr>
              <w:noProof/>
            </w:rPr>
          </w:r>
          <w:r>
            <w:rPr>
              <w:noProof/>
            </w:rPr>
            <w:fldChar w:fldCharType="separate"/>
          </w:r>
          <w:r>
            <w:rPr>
              <w:noProof/>
            </w:rPr>
            <w:t>14</w:t>
          </w:r>
          <w:r>
            <w:rPr>
              <w:noProof/>
            </w:rPr>
            <w:fldChar w:fldCharType="end"/>
          </w:r>
        </w:p>
        <w:p w:rsidR="00182453" w:rsidRDefault="00182453">
          <w:pPr>
            <w:pStyle w:val="TOC2"/>
            <w:tabs>
              <w:tab w:val="right" w:leader="dot" w:pos="10070"/>
            </w:tabs>
            <w:rPr>
              <w:rFonts w:eastAsiaTheme="minorEastAsia"/>
              <w:b w:val="0"/>
              <w:noProof/>
              <w:sz w:val="24"/>
              <w:szCs w:val="24"/>
            </w:rPr>
          </w:pPr>
          <w:r>
            <w:rPr>
              <w:noProof/>
            </w:rPr>
            <w:t>Dynamics Analysis</w:t>
          </w:r>
          <w:r>
            <w:rPr>
              <w:noProof/>
            </w:rPr>
            <w:tab/>
          </w:r>
          <w:r>
            <w:rPr>
              <w:noProof/>
            </w:rPr>
            <w:fldChar w:fldCharType="begin"/>
          </w:r>
          <w:r>
            <w:rPr>
              <w:noProof/>
            </w:rPr>
            <w:instrText xml:space="preserve"> PAGEREF _Toc200949437 \h </w:instrText>
          </w:r>
          <w:r>
            <w:rPr>
              <w:noProof/>
            </w:rPr>
          </w:r>
          <w:r>
            <w:rPr>
              <w:noProof/>
            </w:rPr>
            <w:fldChar w:fldCharType="separate"/>
          </w:r>
          <w:r>
            <w:rPr>
              <w:noProof/>
            </w:rPr>
            <w:t>17</w:t>
          </w:r>
          <w:r>
            <w:rPr>
              <w:noProof/>
            </w:rPr>
            <w:fldChar w:fldCharType="end"/>
          </w:r>
        </w:p>
        <w:p w:rsidR="00182453" w:rsidRDefault="00182453">
          <w:pPr>
            <w:pStyle w:val="TOC2"/>
            <w:tabs>
              <w:tab w:val="right" w:leader="dot" w:pos="10070"/>
            </w:tabs>
            <w:rPr>
              <w:rFonts w:eastAsiaTheme="minorEastAsia"/>
              <w:b w:val="0"/>
              <w:noProof/>
              <w:sz w:val="24"/>
              <w:szCs w:val="24"/>
            </w:rPr>
          </w:pPr>
          <w:r>
            <w:rPr>
              <w:noProof/>
            </w:rPr>
            <w:t>Cyber Controller Evaluation</w:t>
          </w:r>
          <w:r>
            <w:rPr>
              <w:noProof/>
            </w:rPr>
            <w:tab/>
          </w:r>
          <w:r>
            <w:rPr>
              <w:noProof/>
            </w:rPr>
            <w:fldChar w:fldCharType="begin"/>
          </w:r>
          <w:r>
            <w:rPr>
              <w:noProof/>
            </w:rPr>
            <w:instrText xml:space="preserve"> PAGEREF _Toc200949438 \h </w:instrText>
          </w:r>
          <w:r>
            <w:rPr>
              <w:noProof/>
            </w:rPr>
          </w:r>
          <w:r>
            <w:rPr>
              <w:noProof/>
            </w:rPr>
            <w:fldChar w:fldCharType="separate"/>
          </w:r>
          <w:r>
            <w:rPr>
              <w:noProof/>
            </w:rPr>
            <w:t>22</w:t>
          </w:r>
          <w:r>
            <w:rPr>
              <w:noProof/>
            </w:rPr>
            <w:fldChar w:fldCharType="end"/>
          </w:r>
        </w:p>
        <w:p w:rsidR="00182453" w:rsidRDefault="00182453">
          <w:pPr>
            <w:pStyle w:val="TOC2"/>
            <w:tabs>
              <w:tab w:val="right" w:leader="dot" w:pos="10070"/>
            </w:tabs>
            <w:rPr>
              <w:rFonts w:eastAsiaTheme="minorEastAsia"/>
              <w:b w:val="0"/>
              <w:noProof/>
              <w:sz w:val="24"/>
              <w:szCs w:val="24"/>
            </w:rPr>
          </w:pPr>
          <w:r>
            <w:rPr>
              <w:noProof/>
            </w:rPr>
            <w:t>CAD Synthesis and Analysis</w:t>
          </w:r>
          <w:r>
            <w:rPr>
              <w:noProof/>
            </w:rPr>
            <w:tab/>
          </w:r>
          <w:r>
            <w:rPr>
              <w:noProof/>
            </w:rPr>
            <w:fldChar w:fldCharType="begin"/>
          </w:r>
          <w:r>
            <w:rPr>
              <w:noProof/>
            </w:rPr>
            <w:instrText xml:space="preserve"> PAGEREF _Toc200949439 \h </w:instrText>
          </w:r>
          <w:r>
            <w:rPr>
              <w:noProof/>
            </w:rPr>
          </w:r>
          <w:r>
            <w:rPr>
              <w:noProof/>
            </w:rPr>
            <w:fldChar w:fldCharType="separate"/>
          </w:r>
          <w:r>
            <w:rPr>
              <w:noProof/>
            </w:rPr>
            <w:t>31</w:t>
          </w:r>
          <w:r>
            <w:rPr>
              <w:noProof/>
            </w:rPr>
            <w:fldChar w:fldCharType="end"/>
          </w:r>
        </w:p>
        <w:p w:rsidR="00182453" w:rsidRDefault="00182453">
          <w:pPr>
            <w:pStyle w:val="TOC2"/>
            <w:tabs>
              <w:tab w:val="right" w:leader="dot" w:pos="10070"/>
            </w:tabs>
            <w:rPr>
              <w:rFonts w:eastAsiaTheme="minorEastAsia"/>
              <w:b w:val="0"/>
              <w:noProof/>
              <w:sz w:val="24"/>
              <w:szCs w:val="24"/>
            </w:rPr>
          </w:pPr>
          <w:r>
            <w:rPr>
              <w:noProof/>
            </w:rPr>
            <w:t>Finite Element Analysis (FEA)</w:t>
          </w:r>
          <w:r>
            <w:rPr>
              <w:noProof/>
            </w:rPr>
            <w:tab/>
          </w:r>
          <w:r>
            <w:rPr>
              <w:noProof/>
            </w:rPr>
            <w:fldChar w:fldCharType="begin"/>
          </w:r>
          <w:r>
            <w:rPr>
              <w:noProof/>
            </w:rPr>
            <w:instrText xml:space="preserve"> PAGEREF _Toc200949440 \h </w:instrText>
          </w:r>
          <w:r>
            <w:rPr>
              <w:noProof/>
            </w:rPr>
          </w:r>
          <w:r>
            <w:rPr>
              <w:noProof/>
            </w:rPr>
            <w:fldChar w:fldCharType="separate"/>
          </w:r>
          <w:r>
            <w:rPr>
              <w:noProof/>
            </w:rPr>
            <w:t>34</w:t>
          </w:r>
          <w:r>
            <w:rPr>
              <w:noProof/>
            </w:rPr>
            <w:fldChar w:fldCharType="end"/>
          </w:r>
        </w:p>
        <w:p w:rsidR="00182453" w:rsidRDefault="00182453">
          <w:pPr>
            <w:pStyle w:val="TOC2"/>
            <w:tabs>
              <w:tab w:val="right" w:leader="dot" w:pos="10070"/>
            </w:tabs>
            <w:rPr>
              <w:rFonts w:eastAsiaTheme="minorEastAsia"/>
              <w:b w:val="0"/>
              <w:noProof/>
              <w:sz w:val="24"/>
              <w:szCs w:val="24"/>
            </w:rPr>
          </w:pPr>
          <w:r>
            <w:rPr>
              <w:noProof/>
            </w:rPr>
            <w:t>Mobility (+Dynamics) Testbench</w:t>
          </w:r>
          <w:r>
            <w:rPr>
              <w:noProof/>
            </w:rPr>
            <w:tab/>
          </w:r>
          <w:r>
            <w:rPr>
              <w:noProof/>
            </w:rPr>
            <w:fldChar w:fldCharType="begin"/>
          </w:r>
          <w:r>
            <w:rPr>
              <w:noProof/>
            </w:rPr>
            <w:instrText xml:space="preserve"> PAGEREF _Toc200949441 \h </w:instrText>
          </w:r>
          <w:r>
            <w:rPr>
              <w:noProof/>
            </w:rPr>
          </w:r>
          <w:r>
            <w:rPr>
              <w:noProof/>
            </w:rPr>
            <w:fldChar w:fldCharType="separate"/>
          </w:r>
          <w:r>
            <w:rPr>
              <w:noProof/>
            </w:rPr>
            <w:t>40</w:t>
          </w:r>
          <w:r>
            <w:rPr>
              <w:noProof/>
            </w:rPr>
            <w:fldChar w:fldCharType="end"/>
          </w:r>
        </w:p>
        <w:p w:rsidR="00182453" w:rsidRDefault="00182453">
          <w:pPr>
            <w:pStyle w:val="TOC2"/>
            <w:tabs>
              <w:tab w:val="right" w:leader="dot" w:pos="10070"/>
            </w:tabs>
            <w:rPr>
              <w:rFonts w:eastAsiaTheme="minorEastAsia"/>
              <w:b w:val="0"/>
              <w:noProof/>
              <w:sz w:val="24"/>
              <w:szCs w:val="24"/>
            </w:rPr>
          </w:pPr>
          <w:r>
            <w:rPr>
              <w:noProof/>
            </w:rPr>
            <w:t>Appendix A: Power User Tips</w:t>
          </w:r>
          <w:r>
            <w:rPr>
              <w:noProof/>
            </w:rPr>
            <w:tab/>
          </w:r>
          <w:r>
            <w:rPr>
              <w:noProof/>
            </w:rPr>
            <w:fldChar w:fldCharType="begin"/>
          </w:r>
          <w:r>
            <w:rPr>
              <w:noProof/>
            </w:rPr>
            <w:instrText xml:space="preserve"> PAGEREF _Toc200949442 \h </w:instrText>
          </w:r>
          <w:r>
            <w:rPr>
              <w:noProof/>
            </w:rPr>
          </w:r>
          <w:r>
            <w:rPr>
              <w:noProof/>
            </w:rPr>
            <w:fldChar w:fldCharType="separate"/>
          </w:r>
          <w:r>
            <w:rPr>
              <w:noProof/>
            </w:rPr>
            <w:t>44</w:t>
          </w:r>
          <w:r>
            <w:rPr>
              <w:noProof/>
            </w:rPr>
            <w:fldChar w:fldCharType="end"/>
          </w:r>
        </w:p>
        <w:p w:rsidR="00182453" w:rsidRDefault="00182453">
          <w:pPr>
            <w:pStyle w:val="TOC2"/>
            <w:tabs>
              <w:tab w:val="right" w:leader="dot" w:pos="10070"/>
            </w:tabs>
            <w:rPr>
              <w:rFonts w:eastAsiaTheme="minorEastAsia"/>
              <w:b w:val="0"/>
              <w:noProof/>
              <w:sz w:val="24"/>
              <w:szCs w:val="24"/>
            </w:rPr>
          </w:pPr>
          <w:r>
            <w:rPr>
              <w:noProof/>
            </w:rPr>
            <w:t>Appendix B: The Architecture of the META Tools</w:t>
          </w:r>
          <w:r>
            <w:rPr>
              <w:noProof/>
            </w:rPr>
            <w:tab/>
          </w:r>
          <w:r>
            <w:rPr>
              <w:noProof/>
            </w:rPr>
            <w:fldChar w:fldCharType="begin"/>
          </w:r>
          <w:r>
            <w:rPr>
              <w:noProof/>
            </w:rPr>
            <w:instrText xml:space="preserve"> PAGEREF _Toc200949443 \h </w:instrText>
          </w:r>
          <w:r>
            <w:rPr>
              <w:noProof/>
            </w:rPr>
          </w:r>
          <w:r>
            <w:rPr>
              <w:noProof/>
            </w:rPr>
            <w:fldChar w:fldCharType="separate"/>
          </w:r>
          <w:r>
            <w:rPr>
              <w:noProof/>
            </w:rPr>
            <w:t>48</w:t>
          </w:r>
          <w:r>
            <w:rPr>
              <w:noProof/>
            </w:rPr>
            <w:fldChar w:fldCharType="end"/>
          </w:r>
        </w:p>
        <w:p w:rsidR="00182453" w:rsidRDefault="00182453">
          <w:pPr>
            <w:pStyle w:val="TOC2"/>
            <w:tabs>
              <w:tab w:val="right" w:leader="dot" w:pos="10070"/>
            </w:tabs>
            <w:rPr>
              <w:rFonts w:eastAsiaTheme="minorEastAsia"/>
              <w:b w:val="0"/>
              <w:noProof/>
              <w:sz w:val="24"/>
              <w:szCs w:val="24"/>
            </w:rPr>
          </w:pPr>
          <w:r>
            <w:rPr>
              <w:noProof/>
            </w:rPr>
            <w:t>Appendix Z: Frequently Asked Questions</w:t>
          </w:r>
          <w:r>
            <w:rPr>
              <w:noProof/>
            </w:rPr>
            <w:tab/>
          </w:r>
          <w:r>
            <w:rPr>
              <w:noProof/>
            </w:rPr>
            <w:fldChar w:fldCharType="begin"/>
          </w:r>
          <w:r>
            <w:rPr>
              <w:noProof/>
            </w:rPr>
            <w:instrText xml:space="preserve"> PAGEREF _Toc200949444 \h </w:instrText>
          </w:r>
          <w:r>
            <w:rPr>
              <w:noProof/>
            </w:rPr>
          </w:r>
          <w:r>
            <w:rPr>
              <w:noProof/>
            </w:rPr>
            <w:fldChar w:fldCharType="separate"/>
          </w:r>
          <w:r>
            <w:rPr>
              <w:noProof/>
            </w:rPr>
            <w:t>49</w:t>
          </w:r>
          <w:r>
            <w:rPr>
              <w:noProof/>
            </w:rPr>
            <w:fldChar w:fldCharType="end"/>
          </w:r>
        </w:p>
        <w:p w:rsidR="006E5847" w:rsidRDefault="007D2A8C">
          <w:r>
            <w:rPr>
              <w:b/>
              <w:bCs/>
              <w:noProof/>
            </w:rPr>
            <w:fldChar w:fldCharType="end"/>
          </w:r>
        </w:p>
      </w:sdtContent>
    </w:sdt>
    <w:p w:rsidR="00214219" w:rsidRDefault="00214219" w:rsidP="00214219"/>
    <w:p w:rsidR="006E5847" w:rsidRDefault="006E5847" w:rsidP="000E630B">
      <w:pPr>
        <w:pStyle w:val="Heading2"/>
      </w:pPr>
    </w:p>
    <w:p w:rsidR="006E5847" w:rsidRDefault="006E5847" w:rsidP="000E630B">
      <w:pPr>
        <w:pStyle w:val="Heading2"/>
      </w:pPr>
    </w:p>
    <w:p w:rsidR="006E5847" w:rsidRDefault="006E5847" w:rsidP="006E5847"/>
    <w:p w:rsidR="006E5847" w:rsidRDefault="006E5847" w:rsidP="006E5847"/>
    <w:p w:rsidR="006E5847" w:rsidRDefault="006E5847" w:rsidP="006E5847"/>
    <w:p w:rsidR="006E5847" w:rsidRDefault="006E5847" w:rsidP="006E5847"/>
    <w:p w:rsidR="006E5847" w:rsidRDefault="006E5847" w:rsidP="006E5847"/>
    <w:p w:rsidR="006E5847" w:rsidRDefault="006E5847" w:rsidP="006E5847"/>
    <w:p w:rsidR="006E5847" w:rsidRDefault="006E5847" w:rsidP="006E5847"/>
    <w:p w:rsidR="006E5847" w:rsidRDefault="006E5847" w:rsidP="006E5847"/>
    <w:p w:rsidR="006E5847" w:rsidRDefault="006E5847" w:rsidP="006E5847"/>
    <w:p w:rsidR="006E5847" w:rsidRPr="006E5847" w:rsidRDefault="006E5847" w:rsidP="006E5847"/>
    <w:p w:rsidR="002A145E" w:rsidRDefault="002A145E" w:rsidP="000E630B">
      <w:pPr>
        <w:pStyle w:val="Heading2"/>
      </w:pPr>
      <w:bookmarkStart w:id="3" w:name="_Toc200949433"/>
      <w:r>
        <w:t xml:space="preserve">Introduction to </w:t>
      </w:r>
      <w:r w:rsidR="00A415CF">
        <w:t>the</w:t>
      </w:r>
      <w:r w:rsidR="002C0899">
        <w:t xml:space="preserve"> </w:t>
      </w:r>
      <w:r w:rsidR="00A415CF">
        <w:t>GME</w:t>
      </w:r>
      <w:r>
        <w:t xml:space="preserve"> Tool</w:t>
      </w:r>
      <w:bookmarkEnd w:id="3"/>
    </w:p>
    <w:p w:rsidR="0013230F" w:rsidRDefault="002130E9" w:rsidP="002130E9">
      <w:r>
        <w:t xml:space="preserve">This section will </w:t>
      </w:r>
      <w:r w:rsidR="00373D77">
        <w:t>introduce</w:t>
      </w:r>
      <w:r>
        <w:t xml:space="preserve"> some </w:t>
      </w:r>
      <w:r w:rsidR="00BA15FE">
        <w:t>rudimentary</w:t>
      </w:r>
      <w:r w:rsidR="00373D77">
        <w:t xml:space="preserve"> </w:t>
      </w:r>
      <w:r w:rsidR="00290300">
        <w:t>concepts</w:t>
      </w:r>
      <w:r>
        <w:t xml:space="preserve"> </w:t>
      </w:r>
      <w:r w:rsidR="00373D77">
        <w:t xml:space="preserve">and </w:t>
      </w:r>
      <w:r w:rsidR="00A415CF">
        <w:t xml:space="preserve">give an overview of </w:t>
      </w:r>
      <w:r w:rsidR="00373D77">
        <w:t xml:space="preserve">the user interface </w:t>
      </w:r>
      <w:r>
        <w:t xml:space="preserve">of </w:t>
      </w:r>
      <w:r w:rsidR="00373D77">
        <w:t xml:space="preserve">the </w:t>
      </w:r>
      <w:r w:rsidR="00BA15FE">
        <w:rPr>
          <w:i/>
        </w:rPr>
        <w:t>Generic Modeling Environment</w:t>
      </w:r>
      <w:r w:rsidR="00BA15FE">
        <w:t xml:space="preserve"> (</w:t>
      </w:r>
      <w:r w:rsidR="00BA15FE">
        <w:rPr>
          <w:i/>
        </w:rPr>
        <w:t>a.k.a.</w:t>
      </w:r>
      <w:r w:rsidR="00BA15FE">
        <w:t xml:space="preserve"> GME)</w:t>
      </w:r>
      <w:r w:rsidR="00A3121F">
        <w:t xml:space="preserve"> graphical modeling</w:t>
      </w:r>
      <w:r w:rsidR="00BA15FE">
        <w:t xml:space="preserve"> platform</w:t>
      </w:r>
      <w:r w:rsidR="00373D77">
        <w:t xml:space="preserve">, </w:t>
      </w:r>
      <w:r w:rsidR="00BA15FE">
        <w:t>wh</w:t>
      </w:r>
      <w:r w:rsidR="00DA21CE">
        <w:t>ich the META Toolsuite is built</w:t>
      </w:r>
      <w:r w:rsidR="0013368C">
        <w:t xml:space="preserve"> upon</w:t>
      </w:r>
      <w:r w:rsidR="007A30B2">
        <w:t xml:space="preserve">.  </w:t>
      </w:r>
      <w:r w:rsidR="007A30B2" w:rsidRPr="00451B89">
        <w:t xml:space="preserve">The </w:t>
      </w:r>
      <w:r w:rsidR="007A30B2">
        <w:t xml:space="preserve">objective of this introductory section is to help first time users become accustomed to </w:t>
      </w:r>
      <w:r w:rsidR="0060008F">
        <w:t>some</w:t>
      </w:r>
      <w:r w:rsidR="007A30B2">
        <w:t xml:space="preserve"> generic aspects of GME such as toolbars, </w:t>
      </w:r>
      <w:r w:rsidR="007A30B2" w:rsidRPr="000E630B">
        <w:rPr>
          <w:color w:val="000000" w:themeColor="text1"/>
        </w:rPr>
        <w:t>menus</w:t>
      </w:r>
      <w:r w:rsidR="000D6C37">
        <w:rPr>
          <w:color w:val="000000" w:themeColor="text1"/>
        </w:rPr>
        <w:t>,</w:t>
      </w:r>
      <w:r w:rsidR="007A30B2" w:rsidRPr="000E630B">
        <w:rPr>
          <w:color w:val="000000" w:themeColor="text1"/>
        </w:rPr>
        <w:t xml:space="preserve"> </w:t>
      </w:r>
      <w:r w:rsidR="007A30B2">
        <w:rPr>
          <w:color w:val="000000" w:themeColor="text1"/>
        </w:rPr>
        <w:t>and commonly used navigation widgets, in order to efficiently</w:t>
      </w:r>
      <w:r w:rsidR="007A30B2" w:rsidRPr="000E630B">
        <w:rPr>
          <w:color w:val="000000" w:themeColor="text1"/>
        </w:rPr>
        <w:t xml:space="preserve"> </w:t>
      </w:r>
      <w:r w:rsidR="007A30B2">
        <w:rPr>
          <w:color w:val="000000" w:themeColor="text1"/>
        </w:rPr>
        <w:t>manipulate</w:t>
      </w:r>
      <w:r w:rsidR="007A30B2" w:rsidRPr="000E630B">
        <w:rPr>
          <w:color w:val="000000" w:themeColor="text1"/>
        </w:rPr>
        <w:t xml:space="preserve"> models</w:t>
      </w:r>
      <w:r w:rsidR="00AA7E5B">
        <w:rPr>
          <w:rStyle w:val="FootnoteReference"/>
          <w:color w:val="000000" w:themeColor="text1"/>
        </w:rPr>
        <w:footnoteReference w:id="1"/>
      </w:r>
      <w:r w:rsidR="007A30B2">
        <w:rPr>
          <w:color w:val="000000" w:themeColor="text1"/>
        </w:rPr>
        <w:t xml:space="preserve">.  </w:t>
      </w:r>
    </w:p>
    <w:p w:rsidR="00A415CF" w:rsidRDefault="00AA7E5B" w:rsidP="002130E9">
      <w:pPr>
        <w:rPr>
          <w:color w:val="000000" w:themeColor="text1"/>
        </w:rPr>
      </w:pPr>
      <w:r>
        <w:rPr>
          <w:color w:val="000000" w:themeColor="text1"/>
        </w:rPr>
        <w:t>W</w:t>
      </w:r>
      <w:r w:rsidR="001B2F69">
        <w:rPr>
          <w:color w:val="000000" w:themeColor="text1"/>
        </w:rPr>
        <w:t>e highlight some</w:t>
      </w:r>
      <w:r w:rsidR="00CD7304">
        <w:rPr>
          <w:color w:val="000000" w:themeColor="text1"/>
        </w:rPr>
        <w:t xml:space="preserve"> primary user interface widgets useful for working with AVM models.  </w:t>
      </w:r>
      <w:r w:rsidR="002C0899">
        <w:rPr>
          <w:color w:val="000000" w:themeColor="text1"/>
        </w:rPr>
        <w:t xml:space="preserve">For demonstration purposes, </w:t>
      </w:r>
      <w:r w:rsidR="00CD7304">
        <w:rPr>
          <w:color w:val="000000" w:themeColor="text1"/>
        </w:rPr>
        <w:t xml:space="preserve">the META tools come bundled with several example models.  Throughout this </w:t>
      </w:r>
      <w:r w:rsidR="003D2798">
        <w:rPr>
          <w:color w:val="000000" w:themeColor="text1"/>
        </w:rPr>
        <w:t>tutorial,</w:t>
      </w:r>
      <w:r w:rsidR="00CD7304">
        <w:rPr>
          <w:color w:val="000000" w:themeColor="text1"/>
        </w:rPr>
        <w:t xml:space="preserve"> we will frequently work with the model named</w:t>
      </w:r>
      <w:r w:rsidR="002C0899">
        <w:rPr>
          <w:color w:val="000000" w:themeColor="text1"/>
        </w:rPr>
        <w:t xml:space="preserve"> </w:t>
      </w:r>
      <w:r w:rsidR="00CD7304">
        <w:rPr>
          <w:color w:val="000000" w:themeColor="text1"/>
        </w:rPr>
        <w:t>‘</w:t>
      </w:r>
      <w:r w:rsidR="007044C0" w:rsidRPr="002C0899">
        <w:rPr>
          <w:i/>
          <w:color w:val="000000" w:themeColor="text1"/>
        </w:rPr>
        <w:t>IFV</w:t>
      </w:r>
      <w:r w:rsidR="00CD7304">
        <w:rPr>
          <w:i/>
          <w:color w:val="000000" w:themeColor="text1"/>
        </w:rPr>
        <w:t>’</w:t>
      </w:r>
      <w:r w:rsidR="00CD7304" w:rsidRPr="00CD7304">
        <w:rPr>
          <w:color w:val="000000" w:themeColor="text1"/>
        </w:rPr>
        <w:t>,</w:t>
      </w:r>
      <w:r w:rsidR="00CD7304">
        <w:rPr>
          <w:color w:val="000000" w:themeColor="text1"/>
        </w:rPr>
        <w:t xml:space="preserve"> </w:t>
      </w:r>
      <w:r w:rsidR="00A415CF">
        <w:rPr>
          <w:color w:val="000000" w:themeColor="text1"/>
        </w:rPr>
        <w:t xml:space="preserve">as </w:t>
      </w:r>
      <w:r w:rsidR="00CD7304">
        <w:rPr>
          <w:color w:val="000000" w:themeColor="text1"/>
        </w:rPr>
        <w:t xml:space="preserve">it is a </w:t>
      </w:r>
      <w:r w:rsidR="00772949">
        <w:rPr>
          <w:color w:val="000000" w:themeColor="text1"/>
        </w:rPr>
        <w:t>good</w:t>
      </w:r>
      <w:r w:rsidR="00A415CF">
        <w:rPr>
          <w:color w:val="000000" w:themeColor="text1"/>
        </w:rPr>
        <w:t xml:space="preserve"> example of a </w:t>
      </w:r>
      <w:r w:rsidR="00772949">
        <w:rPr>
          <w:color w:val="000000" w:themeColor="text1"/>
        </w:rPr>
        <w:t xml:space="preserve">non-trivial </w:t>
      </w:r>
      <w:r w:rsidR="00A415CF">
        <w:rPr>
          <w:color w:val="000000" w:themeColor="text1"/>
        </w:rPr>
        <w:t xml:space="preserve">model encoded in the </w:t>
      </w:r>
      <w:r w:rsidR="003D2798" w:rsidRPr="003D2798">
        <w:rPr>
          <w:i/>
          <w:color w:val="000000" w:themeColor="text1"/>
        </w:rPr>
        <w:t>CyPhy</w:t>
      </w:r>
      <w:r w:rsidR="00A415CF">
        <w:rPr>
          <w:color w:val="000000" w:themeColor="text1"/>
        </w:rPr>
        <w:t xml:space="preserve"> graphical modeling language</w:t>
      </w:r>
      <w:r w:rsidR="007044C0" w:rsidRPr="000E630B">
        <w:rPr>
          <w:color w:val="000000" w:themeColor="text1"/>
        </w:rPr>
        <w:t>.</w:t>
      </w:r>
      <w:r w:rsidR="00CD7304">
        <w:rPr>
          <w:color w:val="000000" w:themeColor="text1"/>
        </w:rPr>
        <w:t xml:space="preserve">  </w:t>
      </w:r>
    </w:p>
    <w:p w:rsidR="002130E9" w:rsidRPr="000E630B" w:rsidRDefault="002130E9" w:rsidP="002130E9">
      <w:pPr>
        <w:rPr>
          <w:color w:val="000000" w:themeColor="text1"/>
        </w:rPr>
      </w:pPr>
    </w:p>
    <w:p w:rsidR="002130E9" w:rsidRPr="000E630B" w:rsidRDefault="00982372" w:rsidP="002130E9">
      <w:pPr>
        <w:rPr>
          <w:color w:val="000000" w:themeColor="text1"/>
        </w:rPr>
      </w:pPr>
      <w:r>
        <w:rPr>
          <w:color w:val="000000" w:themeColor="text1"/>
        </w:rPr>
        <w:t>First, i</w:t>
      </w:r>
      <w:r w:rsidR="00A415CF">
        <w:rPr>
          <w:color w:val="000000" w:themeColor="text1"/>
        </w:rPr>
        <w:t>nvoke the</w:t>
      </w:r>
      <w:r w:rsidR="002130E9" w:rsidRPr="000E630B">
        <w:rPr>
          <w:color w:val="000000" w:themeColor="text1"/>
        </w:rPr>
        <w:t xml:space="preserve"> </w:t>
      </w:r>
      <w:r w:rsidR="00A415CF" w:rsidRPr="00982372">
        <w:rPr>
          <w:b/>
          <w:i/>
          <w:color w:val="000000" w:themeColor="text1"/>
          <w:u w:val="single"/>
        </w:rPr>
        <w:t>32—bit</w:t>
      </w:r>
      <w:r w:rsidR="00A415CF">
        <w:rPr>
          <w:color w:val="000000" w:themeColor="text1"/>
        </w:rPr>
        <w:t xml:space="preserve"> version of the </w:t>
      </w:r>
      <w:r w:rsidR="00B57424">
        <w:rPr>
          <w:color w:val="000000" w:themeColor="text1"/>
        </w:rPr>
        <w:t>GME application.  Next, o</w:t>
      </w:r>
      <w:r w:rsidR="002130E9" w:rsidRPr="000E630B">
        <w:rPr>
          <w:color w:val="000000" w:themeColor="text1"/>
        </w:rPr>
        <w:t xml:space="preserve">pen the </w:t>
      </w:r>
      <w:r w:rsidR="00B57424">
        <w:rPr>
          <w:color w:val="000000" w:themeColor="text1"/>
        </w:rPr>
        <w:t>‘</w:t>
      </w:r>
      <w:r w:rsidR="002130E9" w:rsidRPr="000E630B">
        <w:rPr>
          <w:color w:val="000000" w:themeColor="text1"/>
        </w:rPr>
        <w:t>IFV</w:t>
      </w:r>
      <w:r w:rsidR="00B57424">
        <w:rPr>
          <w:color w:val="000000" w:themeColor="text1"/>
        </w:rPr>
        <w:t>’</w:t>
      </w:r>
      <w:r w:rsidR="002130E9" w:rsidRPr="000E630B">
        <w:rPr>
          <w:color w:val="000000" w:themeColor="text1"/>
        </w:rPr>
        <w:t xml:space="preserve"> model in GME:</w:t>
      </w:r>
    </w:p>
    <w:p w:rsidR="003164F1" w:rsidRDefault="002130E9" w:rsidP="002130E9">
      <w:pPr>
        <w:rPr>
          <w:rFonts w:ascii="Courier New" w:hAnsi="Courier New" w:cs="Courier New"/>
          <w:color w:val="000000" w:themeColor="text1"/>
          <w:sz w:val="16"/>
          <w:szCs w:val="16"/>
        </w:rPr>
      </w:pPr>
      <w:r w:rsidRPr="009D755D">
        <w:rPr>
          <w:rFonts w:ascii="Courier New" w:hAnsi="Courier New" w:cs="Courier New"/>
          <w:color w:val="000000" w:themeColor="text1"/>
          <w:sz w:val="16"/>
          <w:szCs w:val="16"/>
        </w:rPr>
        <w:t>File</w:t>
      </w:r>
      <w:r w:rsidR="0051567D">
        <w:rPr>
          <w:rFonts w:ascii="Courier New" w:hAnsi="Courier New" w:cs="Courier New"/>
          <w:color w:val="000000" w:themeColor="text1"/>
          <w:sz w:val="16"/>
          <w:szCs w:val="16"/>
        </w:rPr>
        <w:t xml:space="preserve"> </w:t>
      </w:r>
      <w:r w:rsidRPr="009D755D">
        <w:rPr>
          <w:rFonts w:ascii="Courier New" w:hAnsi="Courier New" w:cs="Courier New"/>
          <w:color w:val="000000" w:themeColor="text1"/>
          <w:sz w:val="16"/>
          <w:szCs w:val="16"/>
        </w:rPr>
        <w:sym w:font="Wingdings" w:char="F0E0"/>
      </w:r>
      <w:r w:rsidR="0051567D">
        <w:rPr>
          <w:rFonts w:ascii="Courier New" w:hAnsi="Courier New" w:cs="Courier New"/>
          <w:color w:val="000000" w:themeColor="text1"/>
          <w:sz w:val="16"/>
          <w:szCs w:val="16"/>
        </w:rPr>
        <w:t xml:space="preserve"> </w:t>
      </w:r>
      <w:r w:rsidRPr="009D755D">
        <w:rPr>
          <w:rFonts w:ascii="Courier New" w:hAnsi="Courier New" w:cs="Courier New"/>
          <w:color w:val="000000" w:themeColor="text1"/>
          <w:sz w:val="16"/>
          <w:szCs w:val="16"/>
        </w:rPr>
        <w:t>Open</w:t>
      </w:r>
      <w:r w:rsidR="00592969" w:rsidRPr="009D755D">
        <w:rPr>
          <w:rFonts w:ascii="Courier New" w:hAnsi="Courier New" w:cs="Courier New"/>
          <w:color w:val="000000" w:themeColor="text1"/>
          <w:sz w:val="16"/>
          <w:szCs w:val="16"/>
        </w:rPr>
        <w:t xml:space="preserve"> Project… </w:t>
      </w:r>
      <w:r w:rsidR="00592969" w:rsidRPr="009D755D">
        <w:rPr>
          <w:rFonts w:ascii="Courier New" w:hAnsi="Courier New" w:cs="Courier New"/>
          <w:color w:val="000000" w:themeColor="text1"/>
          <w:sz w:val="16"/>
          <w:szCs w:val="16"/>
        </w:rPr>
        <w:sym w:font="Wingdings" w:char="F0E0"/>
      </w:r>
      <w:r w:rsidR="00592969" w:rsidRPr="009D755D">
        <w:rPr>
          <w:rFonts w:ascii="Courier New" w:hAnsi="Courier New" w:cs="Courier New"/>
          <w:color w:val="000000" w:themeColor="text1"/>
          <w:sz w:val="16"/>
          <w:szCs w:val="16"/>
        </w:rPr>
        <w:t xml:space="preserve"> </w:t>
      </w:r>
      <w:r w:rsidR="003D1791" w:rsidRPr="009D755D">
        <w:rPr>
          <w:rFonts w:ascii="Courier New" w:hAnsi="Courier New" w:cs="Courier New"/>
          <w:color w:val="000000" w:themeColor="text1"/>
          <w:sz w:val="16"/>
          <w:szCs w:val="16"/>
        </w:rPr>
        <w:t>C:\Users\Public\</w:t>
      </w:r>
      <w:r w:rsidR="00EA0074">
        <w:rPr>
          <w:rFonts w:ascii="Courier New" w:hAnsi="Courier New" w:cs="Courier New"/>
          <w:color w:val="000000" w:themeColor="text1"/>
          <w:sz w:val="16"/>
          <w:szCs w:val="16"/>
        </w:rPr>
        <w:t xml:space="preserve">Public </w:t>
      </w:r>
      <w:r w:rsidR="003D1791" w:rsidRPr="009D755D">
        <w:rPr>
          <w:rFonts w:ascii="Courier New" w:hAnsi="Courier New" w:cs="Courier New"/>
          <w:color w:val="000000" w:themeColor="text1"/>
          <w:sz w:val="16"/>
          <w:szCs w:val="16"/>
        </w:rPr>
        <w:t>Documents\META Documents\IFV Model</w:t>
      </w:r>
      <w:r w:rsidR="00060BD0" w:rsidRPr="009D755D">
        <w:rPr>
          <w:rFonts w:ascii="Courier New" w:hAnsi="Courier New" w:cs="Courier New"/>
          <w:color w:val="000000" w:themeColor="text1"/>
          <w:sz w:val="16"/>
          <w:szCs w:val="16"/>
        </w:rPr>
        <w:t>\IFV</w:t>
      </w:r>
      <w:r w:rsidR="003A5DCD" w:rsidRPr="009D755D">
        <w:rPr>
          <w:rFonts w:ascii="Courier New" w:hAnsi="Courier New" w:cs="Courier New"/>
          <w:color w:val="000000" w:themeColor="text1"/>
          <w:sz w:val="16"/>
          <w:szCs w:val="16"/>
        </w:rPr>
        <w:t>.mga</w:t>
      </w:r>
    </w:p>
    <w:p w:rsidR="002130E9" w:rsidRPr="009D755D" w:rsidRDefault="002130E9" w:rsidP="002130E9">
      <w:pPr>
        <w:rPr>
          <w:rFonts w:ascii="Courier New" w:hAnsi="Courier New" w:cs="Courier New"/>
          <w:color w:val="000000" w:themeColor="text1"/>
          <w:sz w:val="16"/>
          <w:szCs w:val="16"/>
        </w:rPr>
      </w:pPr>
    </w:p>
    <w:p w:rsidR="003D1791" w:rsidRPr="000E630B" w:rsidRDefault="003164F1" w:rsidP="003D1791">
      <w:pPr>
        <w:jc w:val="center"/>
        <w:rPr>
          <w:color w:val="000000" w:themeColor="text1"/>
        </w:rPr>
      </w:pPr>
      <w:r>
        <w:rPr>
          <w:noProof/>
          <w:color w:val="000000" w:themeColor="text1"/>
        </w:rPr>
        <w:drawing>
          <wp:inline distT="0" distB="0" distL="0" distR="0">
            <wp:extent cx="3735070" cy="2331720"/>
            <wp:effectExtent l="25400" t="0" r="0" b="0"/>
            <wp:docPr id="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srcRect/>
                    <a:stretch>
                      <a:fillRect/>
                    </a:stretch>
                  </pic:blipFill>
                  <pic:spPr bwMode="auto">
                    <a:xfrm>
                      <a:off x="0" y="0"/>
                      <a:ext cx="3735070" cy="2331720"/>
                    </a:xfrm>
                    <a:prstGeom prst="rect">
                      <a:avLst/>
                    </a:prstGeom>
                    <a:noFill/>
                    <a:ln w="9525">
                      <a:noFill/>
                      <a:miter lim="800000"/>
                      <a:headEnd/>
                      <a:tailEnd/>
                    </a:ln>
                  </pic:spPr>
                </pic:pic>
              </a:graphicData>
            </a:graphic>
          </wp:inline>
        </w:drawing>
      </w:r>
    </w:p>
    <w:p w:rsidR="00A415CF" w:rsidRDefault="00A415CF" w:rsidP="006C2E1E">
      <w:pPr>
        <w:rPr>
          <w:color w:val="000000" w:themeColor="text1"/>
        </w:rPr>
      </w:pPr>
    </w:p>
    <w:p w:rsidR="00B57424" w:rsidRDefault="00A415CF" w:rsidP="006C2E1E">
      <w:pPr>
        <w:rPr>
          <w:color w:val="000000" w:themeColor="text1"/>
        </w:rPr>
      </w:pPr>
      <w:r>
        <w:rPr>
          <w:color w:val="000000" w:themeColor="text1"/>
        </w:rPr>
        <w:t xml:space="preserve">Alternatively, you may double-click on the </w:t>
      </w:r>
      <w:r w:rsidR="00335306">
        <w:rPr>
          <w:color w:val="000000" w:themeColor="text1"/>
        </w:rPr>
        <w:t>desired</w:t>
      </w:r>
      <w:r>
        <w:rPr>
          <w:color w:val="000000" w:themeColor="text1"/>
        </w:rPr>
        <w:t xml:space="preserve"> ‘</w:t>
      </w:r>
      <w:r>
        <w:rPr>
          <w:i/>
          <w:color w:val="000000" w:themeColor="text1"/>
        </w:rPr>
        <w:t xml:space="preserve">GME </w:t>
      </w:r>
      <w:r w:rsidR="006D0503" w:rsidRPr="003164F1">
        <w:rPr>
          <w:i/>
        </w:rPr>
        <w:t>model</w:t>
      </w:r>
      <w:r>
        <w:rPr>
          <w:i/>
          <w:color w:val="000000" w:themeColor="text1"/>
        </w:rPr>
        <w:t xml:space="preserve"> file’</w:t>
      </w:r>
      <w:r>
        <w:rPr>
          <w:color w:val="000000" w:themeColor="text1"/>
        </w:rPr>
        <w:t xml:space="preserve"> </w:t>
      </w:r>
      <w:r w:rsidR="007813DD">
        <w:rPr>
          <w:color w:val="000000" w:themeColor="text1"/>
        </w:rPr>
        <w:t>(</w:t>
      </w:r>
      <w:r w:rsidR="007813DD" w:rsidRPr="00335306">
        <w:rPr>
          <w:i/>
          <w:color w:val="000000" w:themeColor="text1"/>
        </w:rPr>
        <w:t>i.e.</w:t>
      </w:r>
      <w:r w:rsidR="007813DD">
        <w:rPr>
          <w:color w:val="000000" w:themeColor="text1"/>
        </w:rPr>
        <w:t xml:space="preserve"> IFV.mga) from within a Windows Explorer application.  Invoking GME this way will ensure that t</w:t>
      </w:r>
      <w:r>
        <w:rPr>
          <w:color w:val="000000" w:themeColor="text1"/>
        </w:rPr>
        <w:t xml:space="preserve">he </w:t>
      </w:r>
      <w:r w:rsidR="007813DD">
        <w:rPr>
          <w:color w:val="000000" w:themeColor="text1"/>
        </w:rPr>
        <w:t>32-bit (versus the 64-bit)</w:t>
      </w:r>
      <w:r>
        <w:rPr>
          <w:color w:val="000000" w:themeColor="text1"/>
        </w:rPr>
        <w:t xml:space="preserve"> version of GME </w:t>
      </w:r>
      <w:r w:rsidR="007813DD">
        <w:rPr>
          <w:color w:val="000000" w:themeColor="text1"/>
        </w:rPr>
        <w:t>will be instantiated</w:t>
      </w:r>
      <w:r w:rsidR="00335306">
        <w:rPr>
          <w:rStyle w:val="FootnoteReference"/>
          <w:color w:val="000000" w:themeColor="text1"/>
        </w:rPr>
        <w:footnoteReference w:id="2"/>
      </w:r>
      <w:r w:rsidR="006C61A4">
        <w:rPr>
          <w:color w:val="000000" w:themeColor="text1"/>
        </w:rPr>
        <w:t xml:space="preserve">.  </w:t>
      </w:r>
    </w:p>
    <w:p w:rsidR="0088678C" w:rsidRPr="00A415CF" w:rsidRDefault="0088678C" w:rsidP="006C2E1E">
      <w:pPr>
        <w:rPr>
          <w:color w:val="000000" w:themeColor="text1"/>
        </w:rPr>
      </w:pPr>
    </w:p>
    <w:p w:rsidR="0088678C" w:rsidRDefault="007D2A8C" w:rsidP="006C2E1E">
      <w:pPr>
        <w:rPr>
          <w:color w:val="000000" w:themeColor="text1"/>
        </w:rPr>
      </w:pPr>
      <w:r w:rsidRPr="007D2A8C">
        <w:rPr>
          <w:noProof/>
        </w:rPr>
        <w:pict>
          <v:shapetype id="_x0000_t202" coordsize="21600,21600" o:spt="202" path="m0,0l0,21600,21600,21600,21600,0xe">
            <v:stroke joinstyle="miter"/>
            <v:path gradientshapeok="t" o:connecttype="rect"/>
          </v:shapetype>
          <v:shape id="Text Box 78" o:spid="_x0000_s1026" type="#_x0000_t202" style="position:absolute;margin-left:56.6pt;margin-top:206.95pt;width:49.5pt;height:28.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" filled="f" stroked="f" strokeweight=".5pt">
            <v:textbox>
              <w:txbxContent>
                <w:p w:rsidR="0005794C" w:rsidRPr="00F72624" w:rsidRDefault="0005794C" w:rsidP="00F72624">
                  <w:pPr>
                    <w:rPr>
                      <w:b/>
                      <w:color w:val="FF0000"/>
                      <w:sz w:val="36"/>
                    </w:rPr>
                  </w:pPr>
                  <w:r>
                    <w:rPr>
                      <w:b/>
                      <w:color w:val="FF0000"/>
                      <w:sz w:val="36"/>
                    </w:rPr>
                    <w:t>[5]</w:t>
                  </w:r>
                </w:p>
              </w:txbxContent>
            </v:textbox>
          </v:shape>
        </w:pict>
      </w:r>
      <w:r w:rsidRPr="007D2A8C">
        <w:rPr>
          <w:noProof/>
        </w:rPr>
        <w:pict>
          <v:shape id="Text Box 76" o:spid="_x0000_s1027" type="#_x0000_t202" style="position:absolute;margin-left:13.45pt;margin-top:72.95pt;width:49.5pt;height:2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" filled="f" stroked="f" strokeweight=".5pt">
            <v:textbox>
              <w:txbxContent>
                <w:p w:rsidR="0005794C" w:rsidRPr="00F72624" w:rsidRDefault="0005794C" w:rsidP="00F72624">
                  <w:pPr>
                    <w:rPr>
                      <w:b/>
                      <w:color w:val="FF0000"/>
                      <w:sz w:val="36"/>
                    </w:rPr>
                  </w:pPr>
                  <w:r>
                    <w:rPr>
                      <w:b/>
                      <w:color w:val="FF0000"/>
                      <w:sz w:val="36"/>
                    </w:rPr>
                    <w:t>[4]</w:t>
                  </w:r>
                </w:p>
              </w:txbxContent>
            </v:textbox>
          </v:shape>
        </w:pict>
      </w:r>
      <w:r w:rsidRPr="007D2A8C">
        <w:rPr>
          <w:noProof/>
        </w:rPr>
        <w:pict>
          <v:shape id="Text Box 75" o:spid="_x0000_s1028" type="#_x0000_t202" style="position:absolute;margin-left:404.3pt;margin-top:226.85pt;width:49.5pt;height:28.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" filled="f" stroked="f" strokeweight=".5pt">
            <v:textbox>
              <w:txbxContent>
                <w:p w:rsidR="0005794C" w:rsidRPr="00F72624" w:rsidRDefault="0005794C" w:rsidP="00F72624">
                  <w:pPr>
                    <w:rPr>
                      <w:b/>
                      <w:color w:val="FF0000"/>
                      <w:sz w:val="36"/>
                    </w:rPr>
                  </w:pPr>
                  <w:r>
                    <w:rPr>
                      <w:b/>
                      <w:color w:val="FF0000"/>
                      <w:sz w:val="36"/>
                    </w:rPr>
                    <w:t>[3]</w:t>
                  </w:r>
                </w:p>
              </w:txbxContent>
            </v:textbox>
          </v:shape>
        </w:pict>
      </w:r>
      <w:r w:rsidRPr="007D2A8C">
        <w:rPr>
          <w:noProof/>
        </w:rPr>
        <w:pict>
          <v:shape id="Text Box 74" o:spid="_x0000_s1029" type="#_x0000_t202" style="position:absolute;margin-left:180.5pt;margin-top:66pt;width:49.5pt;height:28.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" filled="f" stroked="f" strokeweight=".5pt">
            <v:textbox>
              <w:txbxContent>
                <w:p w:rsidR="0005794C" w:rsidRPr="00F72624" w:rsidRDefault="0005794C" w:rsidP="00F72624">
                  <w:pPr>
                    <w:rPr>
                      <w:b/>
                      <w:color w:val="FF0000"/>
                      <w:sz w:val="36"/>
                    </w:rPr>
                  </w:pPr>
                  <w:r>
                    <w:rPr>
                      <w:b/>
                      <w:color w:val="FF0000"/>
                      <w:sz w:val="36"/>
                    </w:rPr>
                    <w:t>[2]</w:t>
                  </w:r>
                </w:p>
              </w:txbxContent>
            </v:textbox>
          </v:shape>
        </w:pict>
      </w:r>
      <w:r w:rsidRPr="007D2A8C">
        <w:rPr>
          <w:noProof/>
        </w:rPr>
        <w:pict>
          <v:shape id="Text Box 73" o:spid="_x0000_s1030" type="#_x0000_t202" style="position:absolute;margin-left:433.45pt;margin-top:94.9pt;width:49.5pt;height:28.8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" filled="f" stroked="f" strokeweight=".5pt">
            <v:textbox>
              <w:txbxContent>
                <w:p w:rsidR="0005794C" w:rsidRPr="00F72624" w:rsidRDefault="0005794C">
                  <w:pPr>
                    <w:rPr>
                      <w:b/>
                      <w:color w:val="FF0000"/>
                      <w:sz w:val="36"/>
                    </w:rPr>
                  </w:pPr>
                  <w:r>
                    <w:rPr>
                      <w:b/>
                      <w:color w:val="FF0000"/>
                      <w:sz w:val="36"/>
                    </w:rPr>
                    <w:t>[</w:t>
                  </w:r>
                  <w:r w:rsidRPr="00F72624">
                    <w:rPr>
                      <w:b/>
                      <w:color w:val="FF0000"/>
                      <w:sz w:val="36"/>
                    </w:rPr>
                    <w:t>1</w:t>
                  </w:r>
                  <w:r>
                    <w:rPr>
                      <w:b/>
                      <w:color w:val="FF0000"/>
                      <w:sz w:val="36"/>
                    </w:rPr>
                    <w:t>]</w:t>
                  </w:r>
                </w:p>
              </w:txbxContent>
            </v:textbox>
          </v:shape>
        </w:pict>
      </w:r>
      <w:r w:rsidR="0088678C">
        <w:rPr>
          <w:noProof/>
          <w:color w:val="000000" w:themeColor="text1"/>
        </w:rPr>
        <w:drawing>
          <wp:inline distT="0" distB="0" distL="0" distR="0">
            <wp:extent cx="6400800" cy="3849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intro.png"/>
                    <pic:cNvPicPr/>
                  </pic:nvPicPr>
                  <pic:blipFill>
                    <a:blip r:embed="rId9">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400800" cy="3849370"/>
                    </a:xfrm>
                    <a:prstGeom prst="rect">
                      <a:avLst/>
                    </a:prstGeom>
                  </pic:spPr>
                </pic:pic>
              </a:graphicData>
            </a:graphic>
          </wp:inline>
        </w:drawing>
      </w:r>
    </w:p>
    <w:p w:rsidR="007044C0" w:rsidRPr="000E630B" w:rsidRDefault="000E630B" w:rsidP="006C2E1E">
      <w:pPr>
        <w:rPr>
          <w:color w:val="000000" w:themeColor="text1"/>
        </w:rPr>
      </w:pPr>
      <w:r w:rsidRPr="000E630B">
        <w:rPr>
          <w:color w:val="000000" w:themeColor="text1"/>
        </w:rPr>
        <w:t xml:space="preserve">[1] </w:t>
      </w:r>
      <w:r w:rsidR="007044C0" w:rsidRPr="003D29BC">
        <w:rPr>
          <w:rFonts w:cs="Courier New"/>
          <w:b/>
          <w:color w:val="000000" w:themeColor="text1"/>
          <w:sz w:val="24"/>
          <w:szCs w:val="24"/>
        </w:rPr>
        <w:t>GME Browser</w:t>
      </w:r>
      <w:r w:rsidR="006C2E1E">
        <w:rPr>
          <w:color w:val="000000" w:themeColor="text1"/>
        </w:rPr>
        <w:t xml:space="preserve"> - </w:t>
      </w:r>
      <w:r w:rsidR="007044C0" w:rsidRPr="000E630B">
        <w:rPr>
          <w:color w:val="000000" w:themeColor="text1"/>
        </w:rPr>
        <w:t xml:space="preserve">Shows </w:t>
      </w:r>
      <w:r w:rsidR="00E25C60" w:rsidRPr="000E630B">
        <w:rPr>
          <w:color w:val="000000" w:themeColor="text1"/>
        </w:rPr>
        <w:t xml:space="preserve">all available models </w:t>
      </w:r>
      <w:r w:rsidR="008F540F">
        <w:rPr>
          <w:color w:val="000000" w:themeColor="text1"/>
        </w:rPr>
        <w:t>comprising</w:t>
      </w:r>
      <w:r w:rsidR="00E25C60" w:rsidRPr="000E630B">
        <w:rPr>
          <w:color w:val="000000" w:themeColor="text1"/>
        </w:rPr>
        <w:t xml:space="preserve"> </w:t>
      </w:r>
      <w:r w:rsidR="008F540F">
        <w:rPr>
          <w:color w:val="000000" w:themeColor="text1"/>
        </w:rPr>
        <w:t xml:space="preserve">the </w:t>
      </w:r>
      <w:r w:rsidR="00E25C60" w:rsidRPr="000E630B">
        <w:rPr>
          <w:color w:val="000000" w:themeColor="text1"/>
        </w:rPr>
        <w:t xml:space="preserve">IFV </w:t>
      </w:r>
      <w:r w:rsidR="008F540F">
        <w:rPr>
          <w:color w:val="000000" w:themeColor="text1"/>
        </w:rPr>
        <w:t xml:space="preserve">example </w:t>
      </w:r>
      <w:r w:rsidR="007044C0" w:rsidRPr="000E630B">
        <w:rPr>
          <w:color w:val="000000" w:themeColor="text1"/>
        </w:rPr>
        <w:t xml:space="preserve">in a tree </w:t>
      </w:r>
      <w:r w:rsidR="001E1645">
        <w:rPr>
          <w:color w:val="000000" w:themeColor="text1"/>
        </w:rPr>
        <w:t>view. Models reside</w:t>
      </w:r>
      <w:r w:rsidR="00E25C60" w:rsidRPr="000E630B">
        <w:rPr>
          <w:color w:val="000000" w:themeColor="text1"/>
        </w:rPr>
        <w:t xml:space="preserve"> inside folders, to open a model simply double click on it.</w:t>
      </w:r>
      <w:r w:rsidR="006C2E1E">
        <w:rPr>
          <w:color w:val="000000" w:themeColor="text1"/>
        </w:rPr>
        <w:t xml:space="preserve"> Multiple models can be open</w:t>
      </w:r>
      <w:r w:rsidR="00EF7F41">
        <w:rPr>
          <w:color w:val="000000" w:themeColor="text1"/>
        </w:rPr>
        <w:t xml:space="preserve"> simultaneously</w:t>
      </w:r>
      <w:r w:rsidR="006C2E1E">
        <w:rPr>
          <w:color w:val="000000" w:themeColor="text1"/>
        </w:rPr>
        <w:t>.</w:t>
      </w:r>
    </w:p>
    <w:p w:rsidR="00DB1C1E" w:rsidRDefault="000E630B" w:rsidP="0088678C">
      <w:r w:rsidRPr="006C2E1E">
        <w:t xml:space="preserve">[2] </w:t>
      </w:r>
      <w:r w:rsidRPr="003D29BC">
        <w:rPr>
          <w:rFonts w:cs="Courier New"/>
          <w:b/>
          <w:sz w:val="24"/>
          <w:szCs w:val="24"/>
        </w:rPr>
        <w:t>Active Model Window</w:t>
      </w:r>
      <w:r w:rsidR="006C2E1E">
        <w:t xml:space="preserve"> – Opened</w:t>
      </w:r>
      <w:r w:rsidR="00386EE4">
        <w:t xml:space="preserve"> models are arranged by tabs, click</w:t>
      </w:r>
      <w:r w:rsidR="00984339">
        <w:t>ing</w:t>
      </w:r>
      <w:r w:rsidR="00386EE4">
        <w:t xml:space="preserve"> on a tab brings a model into focus</w:t>
      </w:r>
      <w:r w:rsidR="006C2E1E">
        <w:t xml:space="preserve">. </w:t>
      </w:r>
      <w:r w:rsidR="00DB1C1E">
        <w:t xml:space="preserve">There </w:t>
      </w:r>
      <w:r w:rsidR="003D1791">
        <w:t xml:space="preserve">are </w:t>
      </w:r>
      <w:r w:rsidR="00DB1C1E">
        <w:t>m</w:t>
      </w:r>
      <w:r w:rsidR="00356B2A">
        <w:t>ultiple items in the menu bar of these tabs</w:t>
      </w:r>
      <w:r w:rsidR="003D1791">
        <w:t>.</w:t>
      </w:r>
      <w:r w:rsidR="00DB1C1E">
        <w:t xml:space="preserve"> </w:t>
      </w:r>
      <w:r w:rsidR="003D1791">
        <w:t>S</w:t>
      </w:r>
      <w:r w:rsidR="00DB1C1E">
        <w:t>ome of the useful items are:</w:t>
      </w:r>
    </w:p>
    <w:p w:rsidR="00DB1C1E" w:rsidRDefault="00DB1C1E" w:rsidP="00385B7D">
      <w:pPr>
        <w:pStyle w:val="ListParagraph"/>
        <w:numPr>
          <w:ilvl w:val="0"/>
          <w:numId w:val="5"/>
        </w:numPr>
      </w:pPr>
      <w:r>
        <w:t xml:space="preserve">Name of the </w:t>
      </w:r>
      <w:r w:rsidR="00E95114">
        <w:t>displayed</w:t>
      </w:r>
      <w:r>
        <w:t xml:space="preserve"> model.</w:t>
      </w:r>
    </w:p>
    <w:p w:rsidR="00DB1C1E" w:rsidRDefault="00DB1C1E" w:rsidP="00385B7D">
      <w:pPr>
        <w:pStyle w:val="ListParagraph"/>
        <w:numPr>
          <w:ilvl w:val="0"/>
          <w:numId w:val="5"/>
        </w:numPr>
      </w:pPr>
      <w:r w:rsidRPr="00526A24">
        <w:t>Aspect</w:t>
      </w:r>
      <w:r>
        <w:t xml:space="preserve"> dropdown </w:t>
      </w:r>
      <w:r w:rsidR="004C49FD">
        <w:t>displays different views of the same model.</w:t>
      </w:r>
    </w:p>
    <w:p w:rsidR="007044C0" w:rsidRDefault="00984339" w:rsidP="00385B7D">
      <w:pPr>
        <w:pStyle w:val="ListParagraph"/>
        <w:numPr>
          <w:ilvl w:val="0"/>
          <w:numId w:val="5"/>
        </w:numPr>
      </w:pPr>
      <w:r>
        <w:t>Zoom Percentage</w:t>
      </w:r>
    </w:p>
    <w:p w:rsidR="00803689" w:rsidRDefault="00F630BB" w:rsidP="00F630BB">
      <w:r>
        <w:t xml:space="preserve">[3] </w:t>
      </w:r>
      <w:r w:rsidR="00803689" w:rsidRPr="003D29BC">
        <w:rPr>
          <w:rFonts w:cs="Courier New"/>
          <w:b/>
          <w:sz w:val="24"/>
          <w:szCs w:val="24"/>
        </w:rPr>
        <w:t>Object Inspector</w:t>
      </w:r>
      <w:r w:rsidR="00803689">
        <w:t xml:space="preserve"> – Displays attributes of the currently sele</w:t>
      </w:r>
      <w:r w:rsidR="002A5C8A">
        <w:t>cted object</w:t>
      </w:r>
      <w:r w:rsidR="00803689">
        <w:t xml:space="preserve">. Objects </w:t>
      </w:r>
      <w:r w:rsidR="00163591">
        <w:t>are</w:t>
      </w:r>
      <w:r w:rsidR="00803689">
        <w:t xml:space="preserve"> selected by single clicking on </w:t>
      </w:r>
      <w:r w:rsidR="00163591">
        <w:t xml:space="preserve">any element within </w:t>
      </w:r>
      <w:r w:rsidR="00803689">
        <w:t xml:space="preserve">the </w:t>
      </w:r>
      <w:r w:rsidR="00803689" w:rsidRPr="00984339">
        <w:rPr>
          <w:rFonts w:cs="Courier New"/>
        </w:rPr>
        <w:t>Active Model Window</w:t>
      </w:r>
      <w:r w:rsidR="00803689">
        <w:t>.</w:t>
      </w:r>
      <w:r w:rsidR="003E4485">
        <w:t xml:space="preserve">  Models may also be selected by left-clicking within the GME Browser widget.  </w:t>
      </w:r>
    </w:p>
    <w:p w:rsidR="00F630BB" w:rsidRDefault="00803689" w:rsidP="00F630BB">
      <w:r>
        <w:t xml:space="preserve">[4] </w:t>
      </w:r>
      <w:r w:rsidRPr="003D29BC">
        <w:rPr>
          <w:rFonts w:cs="Courier New"/>
          <w:b/>
          <w:sz w:val="24"/>
          <w:szCs w:val="24"/>
        </w:rPr>
        <w:t>Part Browser</w:t>
      </w:r>
      <w:r w:rsidR="00526A24">
        <w:t xml:space="preserve"> – This tabbed interface s</w:t>
      </w:r>
      <w:r>
        <w:t xml:space="preserve">hows the different </w:t>
      </w:r>
      <w:r w:rsidRPr="00526A24">
        <w:rPr>
          <w:i/>
        </w:rPr>
        <w:t>aspects</w:t>
      </w:r>
      <w:r>
        <w:t xml:space="preserve"> available in the </w:t>
      </w:r>
      <w:r w:rsidR="001C0864">
        <w:t>displayed</w:t>
      </w:r>
      <w:r>
        <w:t xml:space="preserve"> model</w:t>
      </w:r>
      <w:r w:rsidR="00984339">
        <w:t>,</w:t>
      </w:r>
      <w:r>
        <w:t xml:space="preserve"> along with the </w:t>
      </w:r>
      <w:r w:rsidR="00B21833">
        <w:t xml:space="preserve">valid types of modeling </w:t>
      </w:r>
      <w:r>
        <w:t>objects available in that aspect. One can switch between aspects by clicking on the tabs.</w:t>
      </w:r>
    </w:p>
    <w:p w:rsidR="00803689" w:rsidRDefault="00803689" w:rsidP="00F630BB">
      <w:r>
        <w:t xml:space="preserve">[5] </w:t>
      </w:r>
      <w:r w:rsidRPr="003D29BC">
        <w:rPr>
          <w:rFonts w:cs="Courier New"/>
          <w:b/>
          <w:sz w:val="24"/>
          <w:szCs w:val="24"/>
        </w:rPr>
        <w:t>Panning Window</w:t>
      </w:r>
      <w:r>
        <w:t xml:space="preserve"> – Allows one to quickly navigate around the </w:t>
      </w:r>
      <w:r w:rsidR="001C0864">
        <w:t>displayed</w:t>
      </w:r>
      <w:r>
        <w:t xml:space="preserve"> model by moving the rectangular box in this window.</w:t>
      </w:r>
    </w:p>
    <w:p w:rsidR="00803689" w:rsidRPr="006C2E1E" w:rsidRDefault="00803689" w:rsidP="00F630BB">
      <w:r>
        <w:t>Each of these windows can be turned on and off</w:t>
      </w:r>
      <w:r w:rsidR="00405286">
        <w:t xml:space="preserve"> </w:t>
      </w:r>
      <w:r w:rsidR="00984339">
        <w:t>in</w:t>
      </w:r>
      <w:r w:rsidR="00405286">
        <w:t xml:space="preserve"> the View menu.</w:t>
      </w:r>
    </w:p>
    <w:p w:rsidR="00D02A4D" w:rsidRDefault="00D02A4D" w:rsidP="00214219">
      <w:pPr>
        <w:pStyle w:val="Heading2"/>
      </w:pPr>
    </w:p>
    <w:p w:rsidR="003C217D" w:rsidRDefault="003C217D">
      <w:pPr>
        <w:rPr>
          <w:rFonts w:asciiTheme="majorHAnsi" w:eastAsiaTheme="majorEastAsia" w:hAnsiTheme="majorHAnsi" w:cstheme="majorBidi"/>
          <w:b/>
          <w:bCs/>
          <w:color w:val="4F81BD" w:themeColor="accent1"/>
          <w:sz w:val="26"/>
          <w:szCs w:val="26"/>
        </w:rPr>
      </w:pPr>
      <w:r>
        <w:br w:type="page"/>
      </w:r>
    </w:p>
    <w:p w:rsidR="002E6298" w:rsidRDefault="002E6298" w:rsidP="002E6298">
      <w:pPr>
        <w:pStyle w:val="Heading2"/>
      </w:pPr>
      <w:bookmarkStart w:id="4" w:name="_Toc200949434"/>
      <w:r>
        <w:t>An Overview of the</w:t>
      </w:r>
      <w:r w:rsidR="00214219">
        <w:t xml:space="preserve"> IFV </w:t>
      </w:r>
      <w:r w:rsidR="00CC1F96">
        <w:t xml:space="preserve">Example </w:t>
      </w:r>
      <w:r w:rsidR="00214219">
        <w:t>Model</w:t>
      </w:r>
      <w:bookmarkEnd w:id="4"/>
    </w:p>
    <w:p w:rsidR="002E6298" w:rsidRPr="002E6298" w:rsidRDefault="002E6298" w:rsidP="002E6298"/>
    <w:p w:rsidR="00214219" w:rsidRDefault="00524ABA" w:rsidP="00214219">
      <w:r>
        <w:t xml:space="preserve">This section introduces one of the elementary modeling concepts in CyPhy, namely ‘Components’.  </w:t>
      </w:r>
      <w:r w:rsidR="002E6298">
        <w:t>Using the GME Browser widget, b</w:t>
      </w:r>
      <w:r w:rsidR="00214219">
        <w:t xml:space="preserve">rowse through </w:t>
      </w:r>
      <w:r w:rsidR="00755279">
        <w:t xml:space="preserve">the </w:t>
      </w:r>
      <w:r w:rsidR="00755279" w:rsidRPr="001076C2">
        <w:rPr>
          <w:rFonts w:ascii="Courier New" w:hAnsi="Courier New" w:cs="Courier New"/>
          <w:sz w:val="16"/>
          <w:szCs w:val="16"/>
        </w:rPr>
        <w:t>Component Library</w:t>
      </w:r>
      <w:r w:rsidR="00755279">
        <w:t xml:space="preserve"> </w:t>
      </w:r>
      <w:r w:rsidR="009B7A88">
        <w:t xml:space="preserve">folder </w:t>
      </w:r>
      <w:r w:rsidR="00755279">
        <w:t>(</w:t>
      </w:r>
      <w:r w:rsidR="002E6298" w:rsidRPr="002E6298">
        <w:rPr>
          <w:i/>
        </w:rPr>
        <w:t xml:space="preserve">remember, </w:t>
      </w:r>
      <w:r w:rsidR="00ED7B76">
        <w:rPr>
          <w:i/>
        </w:rPr>
        <w:t xml:space="preserve">the </w:t>
      </w:r>
      <w:r w:rsidR="00755279" w:rsidRPr="003D29BC">
        <w:rPr>
          <w:i/>
        </w:rPr>
        <w:t xml:space="preserve">browser displays a tree structure of the model </w:t>
      </w:r>
      <w:r w:rsidR="00DB786B">
        <w:rPr>
          <w:i/>
        </w:rPr>
        <w:t>and is by default located o</w:t>
      </w:r>
      <w:r w:rsidR="00755279" w:rsidRPr="003D29BC">
        <w:rPr>
          <w:i/>
        </w:rPr>
        <w:t xml:space="preserve">n the </w:t>
      </w:r>
      <w:r w:rsidR="00DB786B">
        <w:rPr>
          <w:i/>
        </w:rPr>
        <w:t>upper-</w:t>
      </w:r>
      <w:r w:rsidR="00755279" w:rsidRPr="003D29BC">
        <w:rPr>
          <w:i/>
        </w:rPr>
        <w:t>right window pane</w:t>
      </w:r>
      <w:r w:rsidR="00F54851">
        <w:t>).  This</w:t>
      </w:r>
      <w:r w:rsidR="00755279">
        <w:t xml:space="preserve"> demo will be </w:t>
      </w:r>
      <w:r w:rsidR="00F54851">
        <w:t>working with</w:t>
      </w:r>
      <w:r w:rsidR="00755279">
        <w:t xml:space="preserve"> a </w:t>
      </w:r>
      <w:r w:rsidR="00E60325">
        <w:t>power train</w:t>
      </w:r>
      <w:r w:rsidR="00755279">
        <w:t xml:space="preserve"> assembly </w:t>
      </w:r>
      <w:r w:rsidR="00053FE8">
        <w:t>modeled in the CyPhy</w:t>
      </w:r>
      <w:r w:rsidR="003A6D98">
        <w:t>ML</w:t>
      </w:r>
      <w:r w:rsidR="00053FE8">
        <w:t xml:space="preserve"> language.  The component </w:t>
      </w:r>
      <w:r w:rsidR="00F54851">
        <w:t xml:space="preserve">shown in the following screenshot </w:t>
      </w:r>
      <w:r w:rsidR="00053FE8">
        <w:t xml:space="preserve">is a </w:t>
      </w:r>
      <w:r w:rsidR="00053FE8" w:rsidRPr="003D29BC">
        <w:rPr>
          <w:b/>
        </w:rPr>
        <w:t>Caterpillar 6-Cyliner Diesel Engine</w:t>
      </w:r>
      <w:r w:rsidR="00F54851">
        <w:t>, which is highlighted in this</w:t>
      </w:r>
      <w:r w:rsidR="00053FE8">
        <w:t xml:space="preserve"> </w:t>
      </w:r>
      <w:r w:rsidR="00E60325">
        <w:t>power train</w:t>
      </w:r>
      <w:r w:rsidR="00053FE8">
        <w:t xml:space="preserve"> demo</w:t>
      </w:r>
      <w:r w:rsidR="00755279">
        <w:t>:</w:t>
      </w:r>
    </w:p>
    <w:p w:rsidR="00F46DF7" w:rsidRDefault="00D2651B" w:rsidP="00214219">
      <w:r>
        <w:t xml:space="preserve"> </w:t>
      </w:r>
      <w:r w:rsidR="00E15065">
        <w:t>“</w:t>
      </w:r>
      <w:r w:rsidR="009B7A88" w:rsidRPr="001076C2">
        <w:rPr>
          <w:rFonts w:ascii="Courier New" w:hAnsi="Courier New" w:cs="Courier New"/>
          <w:sz w:val="16"/>
          <w:szCs w:val="16"/>
        </w:rPr>
        <w:t>IFV/</w:t>
      </w:r>
      <w:r w:rsidR="00E15065" w:rsidRPr="001076C2">
        <w:rPr>
          <w:rFonts w:ascii="Courier New" w:hAnsi="Courier New" w:cs="Courier New"/>
          <w:sz w:val="16"/>
          <w:szCs w:val="16"/>
        </w:rPr>
        <w:t>Component Library/Powertrain Components/Engine/Diesel/6-Cylinder/Caterpillar/C13</w:t>
      </w:r>
      <w:r w:rsidR="00E15065">
        <w:t>”</w:t>
      </w:r>
    </w:p>
    <w:p w:rsidR="00214219" w:rsidRDefault="00AB1F69" w:rsidP="00214219">
      <w:pPr>
        <w:pStyle w:val="Heading2"/>
      </w:pPr>
      <w:r w:rsidRPr="00AB1F69">
        <w:rPr>
          <w:noProof/>
        </w:rPr>
        <w:drawing>
          <wp:inline distT="0" distB="0" distL="0" distR="0">
            <wp:extent cx="5943600" cy="37782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778250"/>
                    </a:xfrm>
                    <a:prstGeom prst="rect">
                      <a:avLst/>
                    </a:prstGeom>
                  </pic:spPr>
                </pic:pic>
              </a:graphicData>
            </a:graphic>
          </wp:inline>
        </w:drawing>
      </w:r>
    </w:p>
    <w:p w:rsidR="00B644F2" w:rsidRDefault="00B644F2" w:rsidP="00A10046"/>
    <w:p w:rsidR="00057E76" w:rsidRDefault="00A10046" w:rsidP="00A10046">
      <w:r>
        <w:t>Take a tour of the</w:t>
      </w:r>
      <w:r w:rsidRPr="00A10046">
        <w:t xml:space="preserve"> </w:t>
      </w:r>
      <w:r w:rsidRPr="00DB2FA7">
        <w:rPr>
          <w:rFonts w:ascii="Courier New" w:hAnsi="Courier New" w:cs="Courier New"/>
          <w:sz w:val="16"/>
          <w:szCs w:val="16"/>
        </w:rPr>
        <w:t>C13</w:t>
      </w:r>
      <w:r w:rsidR="00C2693B">
        <w:t xml:space="preserve"> d</w:t>
      </w:r>
      <w:r w:rsidRPr="00A10046">
        <w:t>iesel</w:t>
      </w:r>
      <w:r w:rsidR="00DB2FA7">
        <w:t xml:space="preserve"> engine component.  Use the </w:t>
      </w:r>
      <w:r w:rsidRPr="00DB2FA7">
        <w:rPr>
          <w:rFonts w:ascii="Courier New" w:hAnsi="Courier New" w:cs="Courier New"/>
          <w:sz w:val="16"/>
          <w:szCs w:val="16"/>
        </w:rPr>
        <w:t>Aspect</w:t>
      </w:r>
      <w:r>
        <w:t xml:space="preserve"> drop-down in the center of the toolbar directly above the model window to select the model aspect you </w:t>
      </w:r>
      <w:r w:rsidR="003B0F9D">
        <w:t>wish</w:t>
      </w:r>
      <w:r w:rsidR="0092376F">
        <w:t xml:space="preserve"> to view</w:t>
      </w:r>
      <w:r>
        <w:t xml:space="preserve">.  The </w:t>
      </w:r>
      <w:r w:rsidR="00177ED0">
        <w:rPr>
          <w:rFonts w:ascii="Courier New" w:hAnsi="Courier New" w:cs="Courier New"/>
          <w:sz w:val="16"/>
          <w:szCs w:val="16"/>
        </w:rPr>
        <w:t>ValueFlow</w:t>
      </w:r>
      <w:r>
        <w:t xml:space="preserve"> </w:t>
      </w:r>
      <w:r w:rsidR="002E7EE4">
        <w:t xml:space="preserve">aspect </w:t>
      </w:r>
      <w:r w:rsidR="003B0F9D">
        <w:t>reveals</w:t>
      </w:r>
      <w:r>
        <w:t xml:space="preserve"> exposed properties</w:t>
      </w:r>
      <w:r w:rsidR="00E77D58">
        <w:rPr>
          <w:rStyle w:val="FootnoteReference"/>
        </w:rPr>
        <w:footnoteReference w:id="3"/>
      </w:r>
      <w:r>
        <w:t xml:space="preserve"> of the component, a reference to the data sheet(s) used in the creation of the model</w:t>
      </w:r>
      <w:r w:rsidR="00292A76">
        <w:t xml:space="preserve"> (</w:t>
      </w:r>
      <w:r w:rsidR="00292A76" w:rsidRPr="003B0F9D">
        <w:rPr>
          <w:i/>
        </w:rPr>
        <w:t>e.g.</w:t>
      </w:r>
      <w:r w:rsidR="00292A76">
        <w:t xml:space="preserve"> double-click on the </w:t>
      </w:r>
      <w:r w:rsidR="00292A76">
        <w:rPr>
          <w:rFonts w:ascii="Courier New" w:hAnsi="Courier New" w:cs="Courier New"/>
          <w:sz w:val="16"/>
          <w:szCs w:val="16"/>
        </w:rPr>
        <w:t>Data Sheet</w:t>
      </w:r>
      <w:r w:rsidR="00292A76">
        <w:t xml:space="preserve"> </w:t>
      </w:r>
      <w:r w:rsidR="002F18A8">
        <w:t>element</w:t>
      </w:r>
      <w:r w:rsidR="00D82864">
        <w:t>)</w:t>
      </w:r>
      <w:r w:rsidR="0092672A">
        <w:t xml:space="preserve">.  The </w:t>
      </w:r>
      <w:r w:rsidR="00345F85">
        <w:rPr>
          <w:rFonts w:ascii="Courier New" w:hAnsi="Courier New" w:cs="Courier New"/>
          <w:sz w:val="16"/>
          <w:szCs w:val="16"/>
        </w:rPr>
        <w:t>BehaviorModelsAspect</w:t>
      </w:r>
      <w:r>
        <w:t xml:space="preserve"> aspect contains the Bond </w:t>
      </w:r>
      <w:r w:rsidR="00053FE8">
        <w:t>Graph D</w:t>
      </w:r>
      <w:r>
        <w:t xml:space="preserve">ynamics </w:t>
      </w:r>
      <w:r w:rsidR="00053FE8">
        <w:t>M</w:t>
      </w:r>
      <w:r w:rsidR="00D05C6C">
        <w:t>odel of this</w:t>
      </w:r>
      <w:r>
        <w:t xml:space="preserve"> diesel engine.</w:t>
      </w:r>
      <w:r w:rsidR="000B119F">
        <w:t xml:space="preserve">  Inputs to th</w:t>
      </w:r>
      <w:r w:rsidR="0092672A">
        <w:t>is</w:t>
      </w:r>
      <w:r w:rsidR="000B119F">
        <w:t xml:space="preserve"> </w:t>
      </w:r>
      <w:r w:rsidR="000C3D88">
        <w:rPr>
          <w:rFonts w:ascii="Courier New" w:hAnsi="Courier New" w:cs="Courier New"/>
          <w:sz w:val="16"/>
          <w:szCs w:val="16"/>
        </w:rPr>
        <w:t>Bond</w:t>
      </w:r>
      <w:r w:rsidR="000B119F" w:rsidRPr="0092672A">
        <w:rPr>
          <w:rFonts w:ascii="Courier New" w:hAnsi="Courier New" w:cs="Courier New"/>
          <w:sz w:val="16"/>
          <w:szCs w:val="16"/>
        </w:rPr>
        <w:t>Graph</w:t>
      </w:r>
      <w:r w:rsidR="000B119F">
        <w:t xml:space="preserve"> are </w:t>
      </w:r>
      <w:r w:rsidR="00E5377E">
        <w:rPr>
          <w:rFonts w:ascii="Courier New" w:hAnsi="Courier New" w:cs="Courier New"/>
          <w:sz w:val="16"/>
          <w:szCs w:val="16"/>
        </w:rPr>
        <w:t>Fuel</w:t>
      </w:r>
      <w:r w:rsidR="000B119F">
        <w:t xml:space="preserve">, </w:t>
      </w:r>
      <w:r w:rsidR="00E5377E">
        <w:rPr>
          <w:rFonts w:ascii="Courier New" w:hAnsi="Courier New" w:cs="Courier New"/>
          <w:sz w:val="16"/>
        </w:rPr>
        <w:t>FuelFlow</w:t>
      </w:r>
      <w:r w:rsidR="0092672A">
        <w:t xml:space="preserve">, </w:t>
      </w:r>
      <w:proofErr w:type="gramStart"/>
      <w:r w:rsidR="00586492" w:rsidRPr="00586492">
        <w:rPr>
          <w:rFonts w:ascii="Courier New" w:hAnsi="Courier New" w:cs="Courier New"/>
          <w:sz w:val="16"/>
          <w:szCs w:val="16"/>
        </w:rPr>
        <w:t>Hu</w:t>
      </w:r>
      <w:proofErr w:type="gramEnd"/>
      <w:r w:rsidR="00586492">
        <w:t xml:space="preserve"> (</w:t>
      </w:r>
      <w:r w:rsidR="00984339" w:rsidRPr="00984339">
        <w:rPr>
          <w:i/>
        </w:rPr>
        <w:t xml:space="preserve">aka </w:t>
      </w:r>
      <w:r w:rsidR="00586492" w:rsidRPr="00984339">
        <w:rPr>
          <w:i/>
        </w:rPr>
        <w:t>heating value</w:t>
      </w:r>
      <w:r w:rsidR="00586492">
        <w:t>)</w:t>
      </w:r>
      <w:r w:rsidR="00C1228E">
        <w:t>.  The p</w:t>
      </w:r>
      <w:r w:rsidR="0092672A">
        <w:t xml:space="preserve">rimary output is </w:t>
      </w:r>
      <w:r w:rsidR="00C1228E">
        <w:t>a</w:t>
      </w:r>
      <w:r w:rsidR="0092672A">
        <w:t xml:space="preserve"> </w:t>
      </w:r>
      <w:r w:rsidR="0092672A" w:rsidRPr="0092672A">
        <w:rPr>
          <w:rFonts w:ascii="Courier New" w:hAnsi="Courier New" w:cs="Courier New"/>
          <w:sz w:val="16"/>
          <w:szCs w:val="16"/>
        </w:rPr>
        <w:t>Rotational Power Port</w:t>
      </w:r>
      <w:r w:rsidR="000B119F" w:rsidRPr="0092672A">
        <w:rPr>
          <w:rFonts w:ascii="Courier New" w:hAnsi="Courier New" w:cs="Courier New"/>
          <w:sz w:val="16"/>
          <w:szCs w:val="16"/>
        </w:rPr>
        <w:t xml:space="preserve"> </w:t>
      </w:r>
      <w:r w:rsidR="000B119F">
        <w:t>to model the rotational energy produced by the engin</w:t>
      </w:r>
      <w:r w:rsidR="00D177FF">
        <w:t xml:space="preserve">e.  Explore the </w:t>
      </w:r>
      <w:r w:rsidR="00DA434E">
        <w:t xml:space="preserve">internals of the contained </w:t>
      </w:r>
      <w:r w:rsidR="00D177FF" w:rsidRPr="00D177FF">
        <w:rPr>
          <w:rFonts w:ascii="Courier New" w:hAnsi="Courier New" w:cs="Courier New"/>
          <w:sz w:val="16"/>
          <w:szCs w:val="16"/>
        </w:rPr>
        <w:t>Diesel</w:t>
      </w:r>
      <w:r w:rsidR="000B119F" w:rsidRPr="00D177FF">
        <w:rPr>
          <w:rFonts w:ascii="Courier New" w:hAnsi="Courier New" w:cs="Courier New"/>
          <w:sz w:val="16"/>
          <w:szCs w:val="16"/>
        </w:rPr>
        <w:t>Engine</w:t>
      </w:r>
      <w:r w:rsidR="00D177FF" w:rsidRPr="00D177FF">
        <w:rPr>
          <w:rFonts w:ascii="Courier New" w:hAnsi="Courier New" w:cs="Courier New"/>
          <w:sz w:val="16"/>
          <w:szCs w:val="16"/>
        </w:rPr>
        <w:t>HF_BGDynamics</w:t>
      </w:r>
      <w:r w:rsidR="000B119F">
        <w:t xml:space="preserve"> model</w:t>
      </w:r>
      <w:r w:rsidR="00FA6AB8">
        <w:t xml:space="preserve"> (by double-clicking) </w:t>
      </w:r>
      <w:r w:rsidR="000C3D88">
        <w:t xml:space="preserve">to view the details of the </w:t>
      </w:r>
      <w:r w:rsidR="000C3D88" w:rsidRPr="000C3D88">
        <w:rPr>
          <w:rFonts w:ascii="Courier New" w:hAnsi="Courier New" w:cs="Courier New"/>
          <w:sz w:val="16"/>
          <w:szCs w:val="16"/>
        </w:rPr>
        <w:t>Bond</w:t>
      </w:r>
      <w:r w:rsidR="000B119F" w:rsidRPr="000C3D88">
        <w:rPr>
          <w:rFonts w:ascii="Courier New" w:hAnsi="Courier New" w:cs="Courier New"/>
          <w:sz w:val="16"/>
          <w:szCs w:val="16"/>
        </w:rPr>
        <w:t>Graph</w:t>
      </w:r>
      <w:r w:rsidR="00057E76">
        <w:t xml:space="preserve"> representation of this physical component’s </w:t>
      </w:r>
      <w:r w:rsidR="00DA434E">
        <w:t>behavior</w:t>
      </w:r>
      <w:r w:rsidR="000B119F">
        <w:t>.</w:t>
      </w:r>
    </w:p>
    <w:p w:rsidR="000B119F" w:rsidRDefault="000B119F" w:rsidP="00A10046"/>
    <w:p w:rsidR="000B119F" w:rsidRDefault="007D2A8C" w:rsidP="000B119F">
      <w:pPr>
        <w:jc w:val="center"/>
      </w:pPr>
      <w:ins w:id="5" w:author="yaod" w:date="2011-09-22T14:04:00Z">
        <w:r>
          <w:rPr>
            <w:noProof/>
          </w:rPr>
          <w:pict>
            <v:oval id="Oval 12" o:spid="_x0000_s1081" style="position:absolute;left:0;text-align:left;margin-left:101.4pt;margin-top:43.2pt;width:93pt;height:18.3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" filled="f" strokecolor="red" strokeweight="2pt"/>
          </w:pict>
        </w:r>
      </w:ins>
      <w:r w:rsidR="00A327F6">
        <w:rPr>
          <w:noProof/>
        </w:rPr>
        <w:drawing>
          <wp:inline distT="0" distB="0" distL="0" distR="0">
            <wp:extent cx="6400800" cy="3846830"/>
            <wp:effectExtent l="0" t="0" r="0"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explore diesel engine.png"/>
                    <pic:cNvPicPr/>
                  </pic:nvPicPr>
                  <pic:blipFill>
                    <a:blip r:embed="rId11">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400800" cy="3846830"/>
                    </a:xfrm>
                    <a:prstGeom prst="rect">
                      <a:avLst/>
                    </a:prstGeom>
                  </pic:spPr>
                </pic:pic>
              </a:graphicData>
            </a:graphic>
          </wp:inline>
        </w:drawing>
      </w:r>
    </w:p>
    <w:p w:rsidR="00ED17F7" w:rsidRDefault="00D736EC">
      <w:r>
        <w:t xml:space="preserve">Return to </w:t>
      </w:r>
      <w:r w:rsidRPr="00662A14">
        <w:rPr>
          <w:rFonts w:ascii="Courier New" w:hAnsi="Courier New" w:cs="Courier New"/>
          <w:sz w:val="16"/>
          <w:szCs w:val="16"/>
        </w:rPr>
        <w:t>C13</w:t>
      </w:r>
      <w:r>
        <w:t xml:space="preserve"> and switch views by selecting its </w:t>
      </w:r>
      <w:r w:rsidR="004D2006" w:rsidRPr="00662A14">
        <w:rPr>
          <w:rFonts w:ascii="Courier New" w:hAnsi="Courier New" w:cs="Courier New"/>
          <w:sz w:val="16"/>
          <w:szCs w:val="16"/>
        </w:rPr>
        <w:t>SolidModeling</w:t>
      </w:r>
      <w:r w:rsidR="004D2006">
        <w:t xml:space="preserve"> aspect</w:t>
      </w:r>
      <w:r>
        <w:t xml:space="preserve">.  </w:t>
      </w:r>
      <w:r w:rsidR="0092376F">
        <w:t xml:space="preserve">The </w:t>
      </w:r>
      <w:r w:rsidR="0092376F" w:rsidRPr="00662A14">
        <w:rPr>
          <w:rFonts w:ascii="Courier New" w:hAnsi="Courier New" w:cs="Courier New"/>
          <w:sz w:val="16"/>
          <w:szCs w:val="16"/>
        </w:rPr>
        <w:t>SolidModeling</w:t>
      </w:r>
      <w:r w:rsidR="0092376F">
        <w:t xml:space="preserve"> aspect contains a link to th</w:t>
      </w:r>
      <w:r w:rsidR="00AE6178">
        <w:t xml:space="preserve">e detailed geometry model (CAD), including references to </w:t>
      </w:r>
      <w:r w:rsidR="004D2006">
        <w:t xml:space="preserve">the non-solid </w:t>
      </w:r>
      <w:r w:rsidR="00AE6178">
        <w:t>datum</w:t>
      </w:r>
      <w:r w:rsidR="004D2006">
        <w:t xml:space="preserve"> feature</w:t>
      </w:r>
      <w:r w:rsidR="00AE6178">
        <w:t>s</w:t>
      </w:r>
      <w:r w:rsidR="004D2006">
        <w:t>, such as planes, axes, and coordinate systems that</w:t>
      </w:r>
      <w:r w:rsidR="0092376F">
        <w:t xml:space="preserve"> </w:t>
      </w:r>
      <w:r w:rsidR="008F3C55">
        <w:t>define this</w:t>
      </w:r>
      <w:r w:rsidR="0092376F">
        <w:t xml:space="preserve"> engine’s structural composition rules.</w:t>
      </w:r>
    </w:p>
    <w:p w:rsidR="00ED17F7" w:rsidRDefault="007D2A8C" w:rsidP="00984339">
      <w:pPr>
        <w:tabs>
          <w:tab w:val="left" w:pos="201"/>
          <w:tab w:val="center" w:pos="5040"/>
        </w:tabs>
      </w:pPr>
      <w:ins w:id="6" w:author="yaod" w:date="2011-09-22T14:04:00Z">
        <w:r>
          <w:rPr>
            <w:noProof/>
          </w:rPr>
          <w:pict>
            <v:oval id="Oval 44" o:spid="_x0000_s1080" style="position:absolute;margin-left:117pt;margin-top:0;width:51pt;height:18.3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" filled="f" strokecolor="red" strokeweight="2pt"/>
          </w:pict>
        </w:r>
      </w:ins>
      <w:r w:rsidR="00984339">
        <w:tab/>
      </w:r>
      <w:r w:rsidR="00984339">
        <w:tab/>
      </w:r>
      <w:ins w:id="7" w:author="yaod" w:date="2011-09-22T14:04:00Z">
        <w:r>
          <w:rPr>
            <w:noProof/>
          </w:rPr>
          <w:pict>
            <v:oval id="Oval 42" o:spid="_x0000_s1079" style="position:absolute;margin-left:177.6pt;margin-top:100.7pt;width:71.4pt;height:60.6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" filled="f" strokecolor="red" strokeweight="2pt"/>
          </w:pict>
        </w:r>
        <w:r>
          <w:rPr>
            <w:noProof/>
          </w:rPr>
          <w:pict>
            <v:oval id="Oval 40" o:spid="_x0000_s1078" style="position:absolute;margin-left:240pt;margin-top:8.9pt;width:93pt;height:18.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" filled="f" strokecolor="red" strokeweight="2pt"/>
          </w:pict>
        </w:r>
      </w:ins>
      <w:r w:rsidR="00F51EA4">
        <w:rPr>
          <w:noProof/>
        </w:rPr>
        <w:drawing>
          <wp:inline distT="0" distB="0" distL="0" distR="0">
            <wp:extent cx="3300984" cy="245973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solidmodeling C13.png"/>
                    <pic:cNvPicPr/>
                  </pic:nvPicPr>
                  <pic:blipFill>
                    <a:blip r:embed="rId12">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300984" cy="2459736"/>
                    </a:xfrm>
                    <a:prstGeom prst="rect">
                      <a:avLst/>
                    </a:prstGeom>
                  </pic:spPr>
                </pic:pic>
              </a:graphicData>
            </a:graphic>
          </wp:inline>
        </w:drawing>
      </w:r>
    </w:p>
    <w:p w:rsidR="003608D4" w:rsidRDefault="00053FE8">
      <w:pPr>
        <w:rPr>
          <w:rFonts w:asciiTheme="majorHAnsi" w:eastAsiaTheme="majorEastAsia" w:hAnsiTheme="majorHAnsi" w:cstheme="majorBidi"/>
          <w:b/>
          <w:bCs/>
          <w:color w:val="4F81BD" w:themeColor="accent1"/>
          <w:sz w:val="26"/>
          <w:szCs w:val="26"/>
        </w:rPr>
      </w:pPr>
      <w:r>
        <w:t>Many other domains ar</w:t>
      </w:r>
      <w:r w:rsidR="003D29BC">
        <w:t>e covered by the CyPhy language</w:t>
      </w:r>
      <w:r>
        <w:t xml:space="preserve"> </w:t>
      </w:r>
      <w:r w:rsidR="00F46DF7">
        <w:t>including</w:t>
      </w:r>
      <w:r>
        <w:t xml:space="preserve">: Electrical, Thermal, Software, </w:t>
      </w:r>
      <w:r w:rsidR="00A25DB1">
        <w:t xml:space="preserve">and </w:t>
      </w:r>
      <w:r>
        <w:t>Hydraulic.</w:t>
      </w:r>
      <w:r w:rsidR="000C4241">
        <w:t xml:space="preserve">  </w:t>
      </w:r>
      <w:r w:rsidR="003608D4">
        <w:br w:type="page"/>
      </w:r>
    </w:p>
    <w:p w:rsidR="00214219" w:rsidRDefault="00214219" w:rsidP="00214219">
      <w:pPr>
        <w:pStyle w:val="Heading2"/>
      </w:pPr>
      <w:bookmarkStart w:id="8" w:name="_Toc200949435"/>
      <w:r>
        <w:t>Design Space Analysis / System Synthesis</w:t>
      </w:r>
      <w:bookmarkEnd w:id="8"/>
    </w:p>
    <w:p w:rsidR="00560FDD" w:rsidRDefault="00560FDD" w:rsidP="00214219"/>
    <w:p w:rsidR="00FE4899" w:rsidRDefault="000205F3" w:rsidP="00497F5A">
      <w:r>
        <w:t>Next, i</w:t>
      </w:r>
      <w:r w:rsidR="00F46DF7">
        <w:t xml:space="preserve">n the </w:t>
      </w:r>
      <w:r w:rsidR="00F46DF7" w:rsidRPr="00D234A8">
        <w:rPr>
          <w:rFonts w:ascii="Courier New" w:hAnsi="Courier New" w:cs="Courier New"/>
          <w:sz w:val="16"/>
          <w:szCs w:val="16"/>
        </w:rPr>
        <w:t>GME Browser</w:t>
      </w:r>
      <w:r w:rsidR="00F46DF7">
        <w:rPr>
          <w:rFonts w:ascii="Courier New" w:hAnsi="Courier New" w:cs="Courier New"/>
          <w:sz w:val="16"/>
          <w:szCs w:val="16"/>
        </w:rPr>
        <w:t>,</w:t>
      </w:r>
      <w:r w:rsidR="00F46DF7">
        <w:t xml:space="preserve"> o</w:t>
      </w:r>
      <w:r w:rsidR="00214219">
        <w:t>pen</w:t>
      </w:r>
      <w:r w:rsidR="003C1A7D">
        <w:t xml:space="preserve"> the</w:t>
      </w:r>
      <w:r w:rsidR="006D3023">
        <w:t xml:space="preserve"> </w:t>
      </w:r>
      <w:r w:rsidR="00FC7B10" w:rsidRPr="003C1A7D">
        <w:rPr>
          <w:rFonts w:ascii="Courier New" w:hAnsi="Courier New" w:cs="Courier New"/>
          <w:sz w:val="16"/>
          <w:szCs w:val="16"/>
        </w:rPr>
        <w:t>IFV/</w:t>
      </w:r>
      <w:r w:rsidR="006D3023" w:rsidRPr="003C1A7D">
        <w:rPr>
          <w:rFonts w:ascii="Courier New" w:hAnsi="Courier New" w:cs="Courier New"/>
          <w:sz w:val="16"/>
          <w:szCs w:val="16"/>
        </w:rPr>
        <w:t>IFV Design Space/IFV</w:t>
      </w:r>
      <w:r w:rsidR="00FC760D">
        <w:t xml:space="preserve"> model.  </w:t>
      </w:r>
      <w:r w:rsidR="00FC7B10">
        <w:t xml:space="preserve">This model is a </w:t>
      </w:r>
      <w:r w:rsidR="00FC7B10" w:rsidRPr="00A90E23">
        <w:rPr>
          <w:rFonts w:ascii="Courier New" w:hAnsi="Courier New" w:cs="Courier New"/>
          <w:sz w:val="16"/>
          <w:szCs w:val="16"/>
        </w:rPr>
        <w:t>DesignContainer</w:t>
      </w:r>
      <w:r w:rsidR="00F46DF7">
        <w:rPr>
          <w:rFonts w:ascii="Courier New" w:hAnsi="Courier New" w:cs="Courier New"/>
          <w:sz w:val="16"/>
          <w:szCs w:val="16"/>
        </w:rPr>
        <w:t>,</w:t>
      </w:r>
      <w:r w:rsidR="00FC7B10">
        <w:t xml:space="preserve"> showing the top-level </w:t>
      </w:r>
      <w:r w:rsidR="00E87C72">
        <w:rPr>
          <w:rFonts w:ascii="Courier New" w:hAnsi="Courier New" w:cs="Courier New"/>
          <w:sz w:val="16"/>
          <w:szCs w:val="16"/>
        </w:rPr>
        <w:t>DesignSpace</w:t>
      </w:r>
      <w:r w:rsidR="00FC7B10">
        <w:t xml:space="preserve"> </w:t>
      </w:r>
      <w:r w:rsidR="007D5347">
        <w:t xml:space="preserve">or </w:t>
      </w:r>
      <w:r w:rsidR="00EB1914">
        <w:t xml:space="preserve">the </w:t>
      </w:r>
      <w:r w:rsidR="007D5347">
        <w:t>conceptual</w:t>
      </w:r>
      <w:r w:rsidR="00035C51">
        <w:t>,</w:t>
      </w:r>
      <w:r w:rsidR="007D5347">
        <w:t xml:space="preserve"> architectural </w:t>
      </w:r>
      <w:r w:rsidR="00B300EA">
        <w:t xml:space="preserve">decisions </w:t>
      </w:r>
      <w:r w:rsidR="00FC7B10">
        <w:t>of the system</w:t>
      </w:r>
      <w:r w:rsidR="0099385E">
        <w:t xml:space="preserve"> under design</w:t>
      </w:r>
      <w:r w:rsidR="00FC7B10">
        <w:t xml:space="preserve">.   The </w:t>
      </w:r>
      <w:r w:rsidR="00B841B9">
        <w:t xml:space="preserve">IFV model’s </w:t>
      </w:r>
      <w:r w:rsidR="00FC7B10">
        <w:t xml:space="preserve">system design is </w:t>
      </w:r>
      <w:r w:rsidR="0092376F">
        <w:t>divided into sections</w:t>
      </w:r>
      <w:r w:rsidR="00B841B9">
        <w:t xml:space="preserve"> in the architectural a</w:t>
      </w:r>
      <w:r w:rsidR="004E6BDA">
        <w:t>spect called</w:t>
      </w:r>
      <w:r w:rsidR="00FC7B10">
        <w:t xml:space="preserve"> </w:t>
      </w:r>
      <w:r w:rsidR="00FC7B10" w:rsidRPr="00835E74">
        <w:rPr>
          <w:rFonts w:ascii="Courier New" w:hAnsi="Courier New" w:cs="Courier New"/>
          <w:sz w:val="16"/>
          <w:szCs w:val="16"/>
        </w:rPr>
        <w:t>Hull and Chassis</w:t>
      </w:r>
      <w:r w:rsidR="00FC7B10">
        <w:t>,</w:t>
      </w:r>
      <w:r w:rsidR="00835E74">
        <w:t xml:space="preserve"> </w:t>
      </w:r>
      <w:r w:rsidR="00FC7B10" w:rsidRPr="00835E74">
        <w:rPr>
          <w:rFonts w:ascii="Courier New" w:hAnsi="Courier New" w:cs="Courier New"/>
          <w:sz w:val="16"/>
          <w:szCs w:val="16"/>
        </w:rPr>
        <w:t>Drivetrain</w:t>
      </w:r>
      <w:r w:rsidR="00FC7B10">
        <w:t xml:space="preserve">, </w:t>
      </w:r>
      <w:r w:rsidR="00835E74">
        <w:t xml:space="preserve">and </w:t>
      </w:r>
      <w:r w:rsidR="00FC7B10" w:rsidRPr="00835E74">
        <w:rPr>
          <w:rFonts w:ascii="Courier New" w:hAnsi="Courier New" w:cs="Courier New"/>
          <w:sz w:val="16"/>
          <w:szCs w:val="16"/>
        </w:rPr>
        <w:t>Turret</w:t>
      </w:r>
      <w:r w:rsidR="00FC7B10">
        <w:t>.</w:t>
      </w:r>
    </w:p>
    <w:p w:rsidR="00C51A2C" w:rsidRDefault="00C51A2C" w:rsidP="00497F5A"/>
    <w:p w:rsidR="00C51A2C" w:rsidRDefault="00C51A2C" w:rsidP="00497F5A">
      <w:r>
        <w:rPr>
          <w:noProof/>
        </w:rPr>
        <w:drawing>
          <wp:inline distT="0" distB="0" distL="0" distR="0">
            <wp:extent cx="6400800" cy="385191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ifv architectural aspect.png"/>
                    <pic:cNvPicPr/>
                  </pic:nvPicPr>
                  <pic:blipFill>
                    <a:blip r:embed="rId13">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400800" cy="3851910"/>
                    </a:xfrm>
                    <a:prstGeom prst="rect">
                      <a:avLst/>
                    </a:prstGeom>
                  </pic:spPr>
                </pic:pic>
              </a:graphicData>
            </a:graphic>
          </wp:inline>
        </w:drawing>
      </w:r>
    </w:p>
    <w:p w:rsidR="00FE4899" w:rsidRDefault="00FE4899" w:rsidP="00497F5A"/>
    <w:p w:rsidR="00CB6286" w:rsidRDefault="0057417F" w:rsidP="00497F5A">
      <w:r>
        <w:t xml:space="preserve">Explore the </w:t>
      </w:r>
      <w:r w:rsidRPr="00F01CA8">
        <w:rPr>
          <w:rFonts w:ascii="Courier New" w:hAnsi="Courier New" w:cs="Courier New"/>
          <w:sz w:val="16"/>
          <w:szCs w:val="16"/>
        </w:rPr>
        <w:t>Drivetrain</w:t>
      </w:r>
      <w:r>
        <w:t xml:space="preserve"> model (by double-clicking on the </w:t>
      </w:r>
      <w:r w:rsidRPr="00F01CA8">
        <w:rPr>
          <w:rFonts w:ascii="Courier New" w:hAnsi="Courier New" w:cs="Courier New"/>
          <w:sz w:val="16"/>
          <w:szCs w:val="16"/>
        </w:rPr>
        <w:t>Drivetrain</w:t>
      </w:r>
      <w:r>
        <w:t xml:space="preserve"> model element) to see the </w:t>
      </w:r>
      <w:r w:rsidRPr="00D70DCA">
        <w:rPr>
          <w:rFonts w:ascii="Courier New" w:hAnsi="Courier New" w:cs="Courier New"/>
          <w:sz w:val="16"/>
          <w:szCs w:val="16"/>
        </w:rPr>
        <w:t>Drivetrain</w:t>
      </w:r>
      <w:r w:rsidR="00B631CD">
        <w:rPr>
          <w:rFonts w:ascii="Courier New" w:hAnsi="Courier New" w:cs="Courier New"/>
          <w:sz w:val="16"/>
          <w:szCs w:val="16"/>
        </w:rPr>
        <w:t>’s</w:t>
      </w:r>
      <w:r>
        <w:t xml:space="preserve"> </w:t>
      </w:r>
      <w:r w:rsidR="004E6BDA">
        <w:t>de</w:t>
      </w:r>
      <w:r>
        <w:t xml:space="preserve">composition: </w:t>
      </w:r>
      <w:r w:rsidRPr="00DF20D4">
        <w:rPr>
          <w:rFonts w:ascii="Courier New" w:hAnsi="Courier New" w:cs="Courier New"/>
          <w:sz w:val="16"/>
          <w:szCs w:val="16"/>
        </w:rPr>
        <w:t>PowerPlant_and_Transmission</w:t>
      </w:r>
      <w:r>
        <w:t xml:space="preserve">, and </w:t>
      </w:r>
      <w:r w:rsidRPr="00DF20D4">
        <w:rPr>
          <w:rFonts w:ascii="Courier New" w:hAnsi="Courier New" w:cs="Courier New"/>
          <w:sz w:val="16"/>
          <w:szCs w:val="16"/>
        </w:rPr>
        <w:t>Driveline</w:t>
      </w:r>
      <w:r>
        <w:t xml:space="preserve"> models. </w:t>
      </w:r>
      <w:r w:rsidR="00113C95">
        <w:t>Explore</w:t>
      </w:r>
      <w:r w:rsidR="00FA6AB8">
        <w:t xml:space="preserve"> further into the </w:t>
      </w:r>
      <w:r w:rsidR="00FA6AB8" w:rsidRPr="00865B51">
        <w:rPr>
          <w:rFonts w:ascii="Courier New" w:hAnsi="Courier New" w:cs="Courier New"/>
          <w:sz w:val="16"/>
          <w:szCs w:val="16"/>
        </w:rPr>
        <w:t>PowerPlant</w:t>
      </w:r>
      <w:r w:rsidR="00865B51">
        <w:rPr>
          <w:rFonts w:ascii="Courier New" w:hAnsi="Courier New" w:cs="Courier New"/>
          <w:sz w:val="16"/>
          <w:szCs w:val="16"/>
        </w:rPr>
        <w:t>_and_Transmission</w:t>
      </w:r>
      <w:r w:rsidR="00FA6AB8">
        <w:t xml:space="preserve"> </w:t>
      </w:r>
      <w:r>
        <w:t>and</w:t>
      </w:r>
      <w:r w:rsidR="00D91783">
        <w:t xml:space="preserve"> its</w:t>
      </w:r>
      <w:r w:rsidR="00FA6AB8">
        <w:t xml:space="preserve"> </w:t>
      </w:r>
      <w:r w:rsidR="00FA6AB8" w:rsidRPr="0057417F">
        <w:rPr>
          <w:rFonts w:ascii="Courier New" w:hAnsi="Courier New" w:cs="Courier New"/>
          <w:sz w:val="16"/>
          <w:szCs w:val="16"/>
        </w:rPr>
        <w:t>PowerPlant</w:t>
      </w:r>
      <w:r w:rsidR="00FA6AB8">
        <w:t xml:space="preserve"> </w:t>
      </w:r>
      <w:r>
        <w:t>models. Y</w:t>
      </w:r>
      <w:r w:rsidR="00FA6AB8">
        <w:t>o</w:t>
      </w:r>
      <w:r w:rsidR="005776A3">
        <w:t xml:space="preserve">u will see a </w:t>
      </w:r>
      <w:r w:rsidR="005776A3" w:rsidRPr="0057417F">
        <w:rPr>
          <w:rFonts w:ascii="Courier New" w:hAnsi="Courier New" w:cs="Courier New"/>
          <w:sz w:val="16"/>
          <w:szCs w:val="16"/>
        </w:rPr>
        <w:t>DieselEngine</w:t>
      </w:r>
      <w:r w:rsidR="005776A3">
        <w:t xml:space="preserve"> model</w:t>
      </w:r>
      <w:r w:rsidR="00FA6AB8">
        <w:t xml:space="preserve"> and a</w:t>
      </w:r>
      <w:r w:rsidR="0092376F">
        <w:t>n</w:t>
      </w:r>
      <w:r w:rsidR="00FA6AB8">
        <w:t xml:space="preserve"> </w:t>
      </w:r>
      <w:r w:rsidR="00FA6AB8" w:rsidRPr="0057417F">
        <w:rPr>
          <w:rFonts w:ascii="Courier New" w:hAnsi="Courier New" w:cs="Courier New"/>
          <w:sz w:val="16"/>
          <w:szCs w:val="16"/>
        </w:rPr>
        <w:t>ISG_Power_Battery</w:t>
      </w:r>
      <w:r w:rsidR="00FA6AB8">
        <w:t xml:space="preserve"> </w:t>
      </w:r>
      <w:r>
        <w:t xml:space="preserve">model. </w:t>
      </w:r>
    </w:p>
    <w:p w:rsidR="0057417F" w:rsidRDefault="0057417F" w:rsidP="00497F5A"/>
    <w:p w:rsidR="0057417F" w:rsidRDefault="0057417F" w:rsidP="00134CA6">
      <w:pPr>
        <w:jc w:val="center"/>
      </w:pPr>
      <w:r>
        <w:rPr>
          <w:noProof/>
        </w:rPr>
        <w:drawing>
          <wp:inline distT="0" distB="0" distL="0" distR="0">
            <wp:extent cx="2834640" cy="2130552"/>
            <wp:effectExtent l="0" t="0" r="381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ifv drivetrain.png"/>
                    <pic:cNvPicPr/>
                  </pic:nvPicPr>
                  <pic:blipFill>
                    <a:blip r:embed="rId14"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834640" cy="2130552"/>
                    </a:xfrm>
                    <a:prstGeom prst="rect">
                      <a:avLst/>
                    </a:prstGeom>
                  </pic:spPr>
                </pic:pic>
              </a:graphicData>
            </a:graphic>
          </wp:inline>
        </w:drawing>
      </w:r>
      <w:r w:rsidR="00134CA6">
        <w:t xml:space="preserve">   </w:t>
      </w:r>
      <w:r w:rsidR="00134CA6">
        <w:rPr>
          <w:noProof/>
        </w:rPr>
        <w:drawing>
          <wp:inline distT="0" distB="0" distL="0" distR="0">
            <wp:extent cx="2816352" cy="2093976"/>
            <wp:effectExtent l="0" t="0" r="317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ifv powerplant and transmission.png"/>
                    <pic:cNvPicPr/>
                  </pic:nvPicPr>
                  <pic:blipFill>
                    <a:blip r:embed="rId15"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816352" cy="2093976"/>
                    </a:xfrm>
                    <a:prstGeom prst="rect">
                      <a:avLst/>
                    </a:prstGeom>
                  </pic:spPr>
                </pic:pic>
              </a:graphicData>
            </a:graphic>
          </wp:inline>
        </w:drawing>
      </w:r>
    </w:p>
    <w:p w:rsidR="00134CA6" w:rsidRDefault="00134CA6" w:rsidP="00134CA6">
      <w:pPr>
        <w:jc w:val="center"/>
      </w:pPr>
      <w:r>
        <w:rPr>
          <w:noProof/>
        </w:rPr>
        <w:drawing>
          <wp:inline distT="0" distB="0" distL="0" distR="0">
            <wp:extent cx="2825496" cy="2093976"/>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ifv powerplant.png"/>
                    <pic:cNvPicPr/>
                  </pic:nvPicPr>
                  <pic:blipFill>
                    <a:blip r:embed="rId16"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825496" cy="2093976"/>
                    </a:xfrm>
                    <a:prstGeom prst="rect">
                      <a:avLst/>
                    </a:prstGeom>
                  </pic:spPr>
                </pic:pic>
              </a:graphicData>
            </a:graphic>
          </wp:inline>
        </w:drawing>
      </w:r>
    </w:p>
    <w:p w:rsidR="006D3023" w:rsidRDefault="00BF1958" w:rsidP="00497F5A">
      <w:r>
        <w:t xml:space="preserve">The </w:t>
      </w:r>
      <w:r w:rsidRPr="00134CA6">
        <w:rPr>
          <w:rFonts w:ascii="Courier New" w:hAnsi="Courier New" w:cs="Courier New"/>
          <w:sz w:val="16"/>
          <w:szCs w:val="16"/>
        </w:rPr>
        <w:t>DieselEngine</w:t>
      </w:r>
      <w:r w:rsidR="00134CA6">
        <w:t xml:space="preserve"> model is an </w:t>
      </w:r>
      <w:r w:rsidR="00134CA6" w:rsidRPr="00134CA6">
        <w:rPr>
          <w:rFonts w:ascii="Courier New" w:hAnsi="Courier New" w:cs="Courier New"/>
          <w:sz w:val="16"/>
          <w:szCs w:val="16"/>
        </w:rPr>
        <w:t>Alternative</w:t>
      </w:r>
      <w:r>
        <w:t xml:space="preserve"> </w:t>
      </w:r>
      <w:r w:rsidR="0092376F">
        <w:t>block</w:t>
      </w:r>
      <w:r w:rsidR="00134CA6">
        <w:t>.</w:t>
      </w:r>
      <w:r w:rsidR="0092376F">
        <w:t xml:space="preserve"> </w:t>
      </w:r>
      <w:r w:rsidR="00DF42EE">
        <w:t xml:space="preserve"> </w:t>
      </w:r>
      <w:r w:rsidR="00134CA6">
        <w:t>S</w:t>
      </w:r>
      <w:r>
        <w:t xml:space="preserve">elect this model </w:t>
      </w:r>
      <w:r w:rsidR="00134CA6">
        <w:t xml:space="preserve">to </w:t>
      </w:r>
      <w:r>
        <w:t>view its attribute</w:t>
      </w:r>
      <w:r w:rsidR="00134CA6">
        <w:t xml:space="preserve">s in the </w:t>
      </w:r>
      <w:r w:rsidR="00134CA6" w:rsidRPr="00134CA6">
        <w:rPr>
          <w:rFonts w:ascii="Courier New" w:hAnsi="Courier New" w:cs="Courier New"/>
          <w:sz w:val="16"/>
          <w:szCs w:val="16"/>
        </w:rPr>
        <w:t>Object Inspector</w:t>
      </w:r>
      <w:r w:rsidR="00134CA6">
        <w:t xml:space="preserve"> pane (</w:t>
      </w:r>
      <w:r>
        <w:t xml:space="preserve">usually located </w:t>
      </w:r>
      <w:r w:rsidR="00F46DF7">
        <w:t>under</w:t>
      </w:r>
      <w:r>
        <w:t xml:space="preserve"> the </w:t>
      </w:r>
      <w:r w:rsidRPr="00134CA6">
        <w:rPr>
          <w:rFonts w:ascii="Courier New" w:hAnsi="Courier New" w:cs="Courier New"/>
          <w:sz w:val="16"/>
          <w:szCs w:val="16"/>
        </w:rPr>
        <w:t>GME Brow</w:t>
      </w:r>
      <w:r w:rsidR="00134CA6" w:rsidRPr="00134CA6">
        <w:rPr>
          <w:rFonts w:ascii="Courier New" w:hAnsi="Courier New" w:cs="Courier New"/>
          <w:sz w:val="16"/>
          <w:szCs w:val="16"/>
        </w:rPr>
        <w:t>s</w:t>
      </w:r>
      <w:r w:rsidRPr="00134CA6">
        <w:rPr>
          <w:rFonts w:ascii="Courier New" w:hAnsi="Courier New" w:cs="Courier New"/>
          <w:sz w:val="16"/>
          <w:szCs w:val="16"/>
        </w:rPr>
        <w:t>er</w:t>
      </w:r>
      <w:r>
        <w:t xml:space="preserve"> pane).  </w:t>
      </w:r>
      <w:r w:rsidR="00134CA6">
        <w:t>Explore</w:t>
      </w:r>
      <w:r>
        <w:t xml:space="preserve"> further into the</w:t>
      </w:r>
      <w:r w:rsidR="00DF42EE">
        <w:t xml:space="preserve"> internal details of</w:t>
      </w:r>
      <w:r>
        <w:t xml:space="preserve"> </w:t>
      </w:r>
      <w:r w:rsidRPr="00134CA6">
        <w:rPr>
          <w:rFonts w:ascii="Courier New" w:hAnsi="Courier New" w:cs="Courier New"/>
          <w:sz w:val="16"/>
          <w:szCs w:val="16"/>
        </w:rPr>
        <w:t>DieselEngine</w:t>
      </w:r>
      <w:r>
        <w:t xml:space="preserve"> </w:t>
      </w:r>
      <w:r w:rsidR="00DF42EE">
        <w:t>(</w:t>
      </w:r>
      <w:r w:rsidR="00DF42EE">
        <w:rPr>
          <w:i/>
        </w:rPr>
        <w:t>i.e.</w:t>
      </w:r>
      <w:r w:rsidR="00DF42EE">
        <w:t xml:space="preserve"> double-click)</w:t>
      </w:r>
      <w:r>
        <w:t xml:space="preserve"> to see the possible candidate components.</w:t>
      </w:r>
      <w:r w:rsidR="0092376F">
        <w:t xml:space="preserve"> The semantics of the </w:t>
      </w:r>
      <w:r w:rsidR="0092376F" w:rsidRPr="00E86D78">
        <w:rPr>
          <w:rFonts w:ascii="Courier New" w:hAnsi="Courier New" w:cs="Courier New"/>
          <w:sz w:val="16"/>
          <w:szCs w:val="16"/>
        </w:rPr>
        <w:t>Alternative</w:t>
      </w:r>
      <w:r w:rsidR="0092376F">
        <w:t xml:space="preserve"> block d</w:t>
      </w:r>
      <w:r w:rsidR="00B75527">
        <w:t>ictate that exactly one of the C7, C9, C13, or C15</w:t>
      </w:r>
      <w:r w:rsidR="0092376F">
        <w:t xml:space="preserve"> engines must be selected in a </w:t>
      </w:r>
      <w:r w:rsidR="00DF42EE">
        <w:t>concrete</w:t>
      </w:r>
      <w:r w:rsidR="0092376F">
        <w:t xml:space="preserve"> design.</w:t>
      </w:r>
    </w:p>
    <w:p w:rsidR="00FF20CA" w:rsidRDefault="007D2A8C" w:rsidP="00EB1A1C">
      <w:pPr>
        <w:jc w:val="center"/>
      </w:pPr>
      <w:ins w:id="9" w:author="yaod" w:date="2011-09-22T14:04:00Z">
        <w:r>
          <w:rPr>
            <w:noProof/>
          </w:rPr>
          <w:pict>
            <v:oval id="Oval 63" o:spid="_x0000_s1077" style="position:absolute;left:0;text-align:left;margin-left:98.4pt;margin-top:134.6pt;width:41.4pt;height:14.4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" filled="f" strokecolor="red" strokeweight="2pt"/>
          </w:pict>
        </w:r>
      </w:ins>
      <w:r w:rsidR="00134CA6">
        <w:rPr>
          <w:noProof/>
        </w:rPr>
        <w:drawing>
          <wp:inline distT="0" distB="0" distL="0" distR="0">
            <wp:extent cx="2221992" cy="1426464"/>
            <wp:effectExtent l="0" t="0" r="6985"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ifv diesel alternate block.png"/>
                    <pic:cNvPicPr/>
                  </pic:nvPicPr>
                  <pic:blipFill>
                    <a:blip r:embed="rId17"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21992" cy="1426464"/>
                    </a:xfrm>
                    <a:prstGeom prst="rect">
                      <a:avLst/>
                    </a:prstGeom>
                  </pic:spPr>
                </pic:pic>
              </a:graphicData>
            </a:graphic>
          </wp:inline>
        </w:drawing>
      </w:r>
      <w:r w:rsidR="00D6295D">
        <w:t xml:space="preserve">                       </w:t>
      </w:r>
      <w:r w:rsidR="00EB1A1C">
        <w:t xml:space="preserve">  </w:t>
      </w:r>
      <w:r w:rsidR="00EB1A1C">
        <w:rPr>
          <w:noProof/>
        </w:rPr>
        <w:drawing>
          <wp:inline distT="0" distB="0" distL="0" distR="0">
            <wp:extent cx="2130552" cy="2606040"/>
            <wp:effectExtent l="0" t="0" r="3175"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ifv dieselengine.png"/>
                    <pic:cNvPicPr/>
                  </pic:nvPicPr>
                  <pic:blipFill>
                    <a:blip r:embed="rId18"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130552" cy="2606040"/>
                    </a:xfrm>
                    <a:prstGeom prst="rect">
                      <a:avLst/>
                    </a:prstGeom>
                  </pic:spPr>
                </pic:pic>
              </a:graphicData>
            </a:graphic>
          </wp:inline>
        </w:drawing>
      </w:r>
    </w:p>
    <w:p w:rsidR="00B46A2C" w:rsidRDefault="0076755E" w:rsidP="00497F5A">
      <w:r>
        <w:t xml:space="preserve">To begin the </w:t>
      </w:r>
      <w:r w:rsidR="00676033">
        <w:t xml:space="preserve">automated </w:t>
      </w:r>
      <w:r>
        <w:t xml:space="preserve">exploration of </w:t>
      </w:r>
      <w:r w:rsidR="005D198D">
        <w:t>our</w:t>
      </w:r>
      <w:r>
        <w:t xml:space="preserve"> family of alternative designs, </w:t>
      </w:r>
      <w:r w:rsidR="008A45A8">
        <w:t xml:space="preserve">first navigate back to the top-level </w:t>
      </w:r>
      <w:r w:rsidR="008A45A8" w:rsidRPr="00F52346">
        <w:rPr>
          <w:rFonts w:ascii="Courier New" w:hAnsi="Courier New" w:cs="Courier New"/>
          <w:sz w:val="16"/>
          <w:szCs w:val="16"/>
        </w:rPr>
        <w:t>DesignContainer</w:t>
      </w:r>
      <w:r w:rsidR="008A45A8">
        <w:t xml:space="preserve"> (</w:t>
      </w:r>
      <w:r w:rsidR="00DE4DFD" w:rsidRPr="00DE4DFD">
        <w:rPr>
          <w:i/>
        </w:rPr>
        <w:t>viz.</w:t>
      </w:r>
      <w:r w:rsidR="00DE4DFD">
        <w:t xml:space="preserve"> </w:t>
      </w:r>
      <w:r w:rsidR="008A45A8" w:rsidRPr="00F52346">
        <w:rPr>
          <w:rFonts w:ascii="Courier New" w:hAnsi="Courier New" w:cs="Courier New"/>
          <w:sz w:val="16"/>
          <w:szCs w:val="16"/>
        </w:rPr>
        <w:t>IFV/IFV DesignSpace/IFV</w:t>
      </w:r>
      <w:r w:rsidR="008A45A8">
        <w:t>).  Select the</w:t>
      </w:r>
      <w:r w:rsidR="00163EC0">
        <w:t xml:space="preserve"> </w:t>
      </w:r>
      <w:r w:rsidR="00F46DF7">
        <w:t>Design Space Exploration Tool</w:t>
      </w:r>
      <w:r w:rsidR="00B46A2C">
        <w:rPr>
          <w:rStyle w:val="FootnoteReference"/>
        </w:rPr>
        <w:footnoteReference w:id="4"/>
      </w:r>
      <w:r w:rsidR="006A1CAC">
        <w:t xml:space="preserve"> toolbar icon</w:t>
      </w:r>
      <w:r w:rsidR="00F46DF7">
        <w:t xml:space="preserve"> (</w:t>
      </w:r>
      <w:r w:rsidR="00163EC0">
        <w:rPr>
          <w:noProof/>
        </w:rPr>
        <w:drawing>
          <wp:inline distT="0" distB="0" distL="0" distR="0">
            <wp:extent cx="191135" cy="191135"/>
            <wp:effectExtent l="0" t="0" r="0" b="0"/>
            <wp:docPr id="28" name="Picture 28" descr="C:\Users\META-DEMO\Pictures\I_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DEMO\Pictures\I_d.PNG"/>
                    <pic:cNvPicPr>
                      <a:picLocks noChangeAspect="1" noChangeArrowheads="1"/>
                    </pic:cNvPicPr>
                  </pic:nvPicPr>
                  <pic:blipFill>
                    <a:blip r:embed="rId19">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91135" cy="191135"/>
                    </a:xfrm>
                    <a:prstGeom prst="rect">
                      <a:avLst/>
                    </a:prstGeom>
                    <a:noFill/>
                    <a:ln>
                      <a:noFill/>
                    </a:ln>
                  </pic:spPr>
                </pic:pic>
              </a:graphicData>
            </a:graphic>
          </wp:inline>
        </w:drawing>
      </w:r>
      <w:r w:rsidR="006A1CAC">
        <w:t xml:space="preserve"> </w:t>
      </w:r>
      <w:r w:rsidR="00497F5A">
        <w:t>– upper right</w:t>
      </w:r>
      <w:r w:rsidR="006A1CAC">
        <w:t xml:space="preserve"> area of the application window</w:t>
      </w:r>
      <w:r w:rsidR="00497F5A">
        <w:t xml:space="preserve">).   This will bring up the CyPhy </w:t>
      </w:r>
      <w:r w:rsidR="00C91570">
        <w:t>Design Space Exploration</w:t>
      </w:r>
      <w:r w:rsidR="00560FDD">
        <w:t xml:space="preserve"> Tool.  </w:t>
      </w:r>
    </w:p>
    <w:p w:rsidR="00560FDD" w:rsidRDefault="00560FDD" w:rsidP="00497F5A"/>
    <w:p w:rsidR="00F52346" w:rsidRDefault="007D2A8C" w:rsidP="00497F5A">
      <w:ins w:id="10" w:author="yaod" w:date="2011-09-22T14:04:00Z">
        <w:r>
          <w:rPr>
            <w:noProof/>
          </w:rPr>
          <w:pict>
            <v:oval id="Oval 72" o:spid="_x0000_s1076" style="position:absolute;margin-left:363pt;margin-top:24.9pt;width:21pt;height:14.4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" filled="f" strokecolor="red" strokeweight="2pt"/>
          </w:pict>
        </w:r>
        <w:r>
          <w:rPr>
            <w:noProof/>
          </w:rPr>
          <w:pict>
            <v:oval id="Oval 71" o:spid="_x0000_s1075" style="position:absolute;margin-left:100.8pt;margin-top:34.5pt;width:41.4pt;height:14.4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" filled="f" strokecolor="red" strokeweight="2pt"/>
          </w:pict>
        </w:r>
      </w:ins>
      <w:r w:rsidR="00F52346">
        <w:rPr>
          <w:noProof/>
        </w:rPr>
        <w:drawing>
          <wp:inline distT="0" distB="0" distL="0" distR="0">
            <wp:extent cx="6400800" cy="442658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ifv model run desert.png"/>
                    <pic:cNvPicPr/>
                  </pic:nvPicPr>
                  <pic:blipFill>
                    <a:blip r:embed="rId20">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400800" cy="4426585"/>
                    </a:xfrm>
                    <a:prstGeom prst="rect">
                      <a:avLst/>
                    </a:prstGeom>
                  </pic:spPr>
                </pic:pic>
              </a:graphicData>
            </a:graphic>
          </wp:inline>
        </w:drawing>
      </w:r>
    </w:p>
    <w:p w:rsidR="00CB6286" w:rsidRDefault="00CB6286" w:rsidP="00497F5A"/>
    <w:p w:rsidR="00CB6286" w:rsidRDefault="00497F5A" w:rsidP="00497F5A">
      <w:r>
        <w:t xml:space="preserve">Apply </w:t>
      </w:r>
      <w:r w:rsidR="00895CC8">
        <w:t xml:space="preserve">all </w:t>
      </w:r>
      <w:r>
        <w:t xml:space="preserve">constraints </w:t>
      </w:r>
      <w:r w:rsidR="00895CC8">
        <w:t xml:space="preserve">by clicking </w:t>
      </w:r>
      <w:r w:rsidRPr="00895CC8">
        <w:rPr>
          <w:rFonts w:ascii="Courier New" w:hAnsi="Courier New" w:cs="Courier New"/>
          <w:sz w:val="16"/>
          <w:szCs w:val="16"/>
        </w:rPr>
        <w:t>ApplyAll</w:t>
      </w:r>
      <w:r>
        <w:t xml:space="preserve">.  </w:t>
      </w:r>
      <w:r w:rsidR="00D40D66">
        <w:t xml:space="preserve">(Constraints </w:t>
      </w:r>
      <w:r w:rsidR="00F46DF7">
        <w:t>can</w:t>
      </w:r>
      <w:r w:rsidR="00D40D66">
        <w:t xml:space="preserve"> be applied individually</w:t>
      </w:r>
      <w:r w:rsidR="00F46DF7">
        <w:t xml:space="preserve"> by checking single constraints</w:t>
      </w:r>
      <w:r w:rsidR="00D40D66">
        <w:t xml:space="preserve">.) </w:t>
      </w:r>
      <w:r w:rsidR="00F46DF7">
        <w:t>As constraints are applied, the number of</w:t>
      </w:r>
      <w:r>
        <w:t xml:space="preserve"> </w:t>
      </w:r>
      <w:r w:rsidRPr="00895CC8">
        <w:rPr>
          <w:rFonts w:ascii="Courier New" w:hAnsi="Courier New" w:cs="Courier New"/>
          <w:sz w:val="16"/>
          <w:szCs w:val="16"/>
        </w:rPr>
        <w:t>Design Space Configurations</w:t>
      </w:r>
      <w:r>
        <w:t xml:space="preserve"> </w:t>
      </w:r>
      <w:r w:rsidR="00F46DF7">
        <w:t xml:space="preserve">will diminish (visible </w:t>
      </w:r>
      <w:r>
        <w:t>in the bottom left of the w</w:t>
      </w:r>
      <w:r w:rsidR="00FA6AB8">
        <w:t>indow</w:t>
      </w:r>
      <w:r w:rsidR="00F46DF7">
        <w:t>)</w:t>
      </w:r>
      <w:r w:rsidR="00FA6AB8">
        <w:t>.</w:t>
      </w:r>
    </w:p>
    <w:p w:rsidR="00497F5A" w:rsidRDefault="00497F5A" w:rsidP="00497F5A"/>
    <w:p w:rsidR="00B05EB9" w:rsidRDefault="007D2A8C" w:rsidP="00497F5A">
      <w:ins w:id="11" w:author="yaod" w:date="2011-09-22T14:04:00Z">
        <w:r>
          <w:rPr>
            <w:noProof/>
          </w:rPr>
          <w:pict>
            <v:oval id="Oval 89" o:spid="_x0000_s1074" style="position:absolute;margin-left:-6pt;margin-top:10.2pt;width:29.4pt;height:66.6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" filled="f" strokecolor="red" strokeweight="2pt"/>
          </w:pict>
        </w:r>
        <w:r>
          <w:rPr>
            <w:noProof/>
          </w:rPr>
          <w:pict>
            <v:oval id="Oval 88" o:spid="_x0000_s1073" style="position:absolute;margin-left:250.8pt;margin-top:153pt;width:41.4pt;height:14.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" filled="f" strokecolor="red" strokeweight="2pt"/>
          </w:pict>
        </w:r>
        <w:r>
          <w:rPr>
            <w:noProof/>
          </w:rPr>
          <w:pict>
            <v:oval id="Oval 84" o:spid="_x0000_s1072" style="position:absolute;margin-left:23.4pt;margin-top:152.4pt;width:41.4pt;height:14.4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" filled="f" strokecolor="red" strokeweight="2pt"/>
          </w:pict>
        </w:r>
        <w:r>
          <w:rPr>
            <w:noProof/>
          </w:rPr>
          <w:pict>
            <v:oval id="Oval 83" o:spid="_x0000_s1071" style="position:absolute;margin-left:184.8pt;margin-top:54.6pt;width:41.4pt;height:14.4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" filled="f" strokecolor="red" strokeweight="2pt"/>
          </w:pict>
        </w:r>
      </w:ins>
      <w:r w:rsidR="00B05EB9">
        <w:rPr>
          <w:noProof/>
        </w:rPr>
        <w:drawing>
          <wp:inline distT="0" distB="0" distL="0" distR="0">
            <wp:extent cx="2834640" cy="2185416"/>
            <wp:effectExtent l="0" t="0" r="3810" b="571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rt before constraints.png"/>
                    <pic:cNvPicPr/>
                  </pic:nvPicPr>
                  <pic:blipFill>
                    <a:blip r:embed="rId21"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834640" cy="2185416"/>
                    </a:xfrm>
                    <a:prstGeom prst="rect">
                      <a:avLst/>
                    </a:prstGeom>
                  </pic:spPr>
                </pic:pic>
              </a:graphicData>
            </a:graphic>
          </wp:inline>
        </w:drawing>
      </w:r>
      <w:r w:rsidR="00B05EB9">
        <w:t xml:space="preserve">  </w:t>
      </w:r>
      <w:r w:rsidR="00B05EB9">
        <w:rPr>
          <w:noProof/>
        </w:rPr>
        <w:t xml:space="preserve"> </w:t>
      </w:r>
      <w:r w:rsidR="00B05EB9">
        <w:rPr>
          <w:noProof/>
        </w:rPr>
        <w:drawing>
          <wp:inline distT="0" distB="0" distL="0" distR="0">
            <wp:extent cx="2816352" cy="2167128"/>
            <wp:effectExtent l="0" t="0" r="3175"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ert after constraints.png"/>
                    <pic:cNvPicPr/>
                  </pic:nvPicPr>
                  <pic:blipFill>
                    <a:blip r:embed="rId22"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816352" cy="2167128"/>
                    </a:xfrm>
                    <a:prstGeom prst="rect">
                      <a:avLst/>
                    </a:prstGeom>
                  </pic:spPr>
                </pic:pic>
              </a:graphicData>
            </a:graphic>
          </wp:inline>
        </w:drawing>
      </w:r>
    </w:p>
    <w:p w:rsidR="00CB6286" w:rsidRDefault="00CB6286" w:rsidP="00214219"/>
    <w:p w:rsidR="00CB6286" w:rsidRDefault="00497F5A" w:rsidP="00214219">
      <w:r>
        <w:t xml:space="preserve">When finished applying constraints, click the </w:t>
      </w:r>
      <w:r w:rsidRPr="00C21E70">
        <w:rPr>
          <w:rFonts w:ascii="Courier New" w:hAnsi="Courier New" w:cs="Courier New"/>
          <w:sz w:val="16"/>
          <w:szCs w:val="16"/>
        </w:rPr>
        <w:t>Show Cfgs</w:t>
      </w:r>
      <w:r>
        <w:t xml:space="preserve"> button to browse the </w:t>
      </w:r>
      <w:r w:rsidR="00075185">
        <w:t>computed</w:t>
      </w:r>
      <w:r>
        <w:t xml:space="preserve"> set of </w:t>
      </w:r>
      <w:r w:rsidR="00075185">
        <w:t xml:space="preserve">valid </w:t>
      </w:r>
      <w:r>
        <w:t>design configurations</w:t>
      </w:r>
      <w:r w:rsidR="002C338E">
        <w:t xml:space="preserve"> (</w:t>
      </w:r>
      <w:r w:rsidR="002C338E">
        <w:rPr>
          <w:i/>
        </w:rPr>
        <w:t>i.e.</w:t>
      </w:r>
      <w:r w:rsidR="002C338E">
        <w:t xml:space="preserve"> concrete ‘point designs’)</w:t>
      </w:r>
      <w:r>
        <w:t>.</w:t>
      </w:r>
      <w:r w:rsidR="00B930AB">
        <w:t xml:space="preserve"> </w:t>
      </w:r>
      <w:r w:rsidR="00C91570">
        <w:t xml:space="preserve"> </w:t>
      </w:r>
      <w:r w:rsidR="00B930AB">
        <w:t xml:space="preserve">A number of these point designs (or all) can be exported for further analysis. </w:t>
      </w:r>
    </w:p>
    <w:p w:rsidR="00497F5A" w:rsidRDefault="00497F5A" w:rsidP="00214219"/>
    <w:p w:rsidR="00497F5A" w:rsidRDefault="007D2A8C" w:rsidP="00224BA5">
      <w:pPr>
        <w:jc w:val="center"/>
      </w:pPr>
      <w:ins w:id="12" w:author="yaod" w:date="2011-09-22T14:04:00Z">
        <w:r>
          <w:rPr>
            <w:noProof/>
          </w:rPr>
          <w:pict>
            <v:oval id="Oval 91" o:spid="_x0000_s1070" style="position:absolute;left:0;text-align:left;margin-left:336.6pt;margin-top:93.1pt;width:41.4pt;height:14.4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" filled="f" strokecolor="red" strokeweight="2pt"/>
          </w:pict>
        </w:r>
      </w:ins>
      <w:r w:rsidR="00224BA5">
        <w:rPr>
          <w:noProof/>
        </w:rPr>
        <w:drawing>
          <wp:inline distT="0" distB="0" distL="0" distR="0">
            <wp:extent cx="3200400" cy="245973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ert after constraints.png"/>
                    <pic:cNvPicPr/>
                  </pic:nvPicPr>
                  <pic:blipFill>
                    <a:blip r:embed="rId22"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200400" cy="2459736"/>
                    </a:xfrm>
                    <a:prstGeom prst="rect">
                      <a:avLst/>
                    </a:prstGeom>
                  </pic:spPr>
                </pic:pic>
              </a:graphicData>
            </a:graphic>
          </wp:inline>
        </w:drawing>
      </w:r>
    </w:p>
    <w:p w:rsidR="00CB6286" w:rsidRDefault="00CB6286" w:rsidP="00BE5226"/>
    <w:p w:rsidR="00FA5446" w:rsidRDefault="00BE5226" w:rsidP="00BE5226">
      <w:r>
        <w:t>These</w:t>
      </w:r>
      <w:r w:rsidR="00B141C5">
        <w:t xml:space="preserve"> point </w:t>
      </w:r>
      <w:r w:rsidR="00DB47BC">
        <w:t>design</w:t>
      </w:r>
      <w:r>
        <w:t>s</w:t>
      </w:r>
      <w:r w:rsidR="009C7BAC">
        <w:t xml:space="preserve"> </w:t>
      </w:r>
      <w:r w:rsidR="00B141C5">
        <w:t xml:space="preserve">were computed by the component selection reasoner </w:t>
      </w:r>
      <w:r w:rsidR="009C7BAC">
        <w:t>ba</w:t>
      </w:r>
      <w:r w:rsidR="00B141C5">
        <w:t>sed on the constraints selected</w:t>
      </w:r>
      <w:r>
        <w:t>.</w:t>
      </w:r>
      <w:r w:rsidR="00A86E1C">
        <w:t xml:space="preserve">  For </w:t>
      </w:r>
      <w:r w:rsidR="001420A1">
        <w:t xml:space="preserve">example, </w:t>
      </w:r>
      <w:r w:rsidR="007C603B">
        <w:t>one</w:t>
      </w:r>
      <w:r w:rsidR="00A86E1C">
        <w:t xml:space="preserve"> constraint </w:t>
      </w:r>
      <w:r w:rsidR="00452F6D">
        <w:t xml:space="preserve">that we </w:t>
      </w:r>
      <w:r w:rsidR="001420A1">
        <w:t>applied</w:t>
      </w:r>
      <w:r w:rsidR="00A86E1C">
        <w:t xml:space="preserve"> </w:t>
      </w:r>
      <w:r w:rsidR="00FA5446">
        <w:t xml:space="preserve">asserts </w:t>
      </w:r>
      <w:r w:rsidR="00A86E1C">
        <w:t xml:space="preserve">the sum of the lengths of the engine compartment, the turret, and the troop section must not exceed 7.4m.  </w:t>
      </w:r>
      <w:r w:rsidR="00A22E2C">
        <w:t xml:space="preserve"> </w:t>
      </w:r>
      <w:r w:rsidR="00FA5446">
        <w:t xml:space="preserve">Another </w:t>
      </w:r>
      <w:r w:rsidR="008C46EE">
        <w:t xml:space="preserve">example </w:t>
      </w:r>
      <w:r w:rsidR="00FA5446">
        <w:t xml:space="preserve">constraint specifies that the fuel consumption at max power for the engine must not exceed 1400 grams/KwH.  </w:t>
      </w:r>
    </w:p>
    <w:p w:rsidR="00A22E2C" w:rsidRDefault="00A22E2C" w:rsidP="00BE5226">
      <w:r>
        <w:t xml:space="preserve">Selecting </w:t>
      </w:r>
      <w:r w:rsidR="00D36D40">
        <w:t xml:space="preserve">a </w:t>
      </w:r>
      <w:r>
        <w:t xml:space="preserve">configuration on the left </w:t>
      </w:r>
      <w:r w:rsidR="00CB6286">
        <w:t>(</w:t>
      </w:r>
      <w:r w:rsidR="00CB6286">
        <w:rPr>
          <w:i/>
        </w:rPr>
        <w:t>i.e.</w:t>
      </w:r>
      <w:r w:rsidR="00CB6286">
        <w:t xml:space="preserve"> select the label/name of the config, not it’s checkbox) </w:t>
      </w:r>
      <w:r>
        <w:t>will highlight included components on the right.</w:t>
      </w:r>
      <w:r w:rsidR="00BE5226">
        <w:t xml:space="preserve"> </w:t>
      </w:r>
      <w:r>
        <w:t xml:space="preserve">Checking a component on the right will check configurations on the </w:t>
      </w:r>
      <w:proofErr w:type="gramStart"/>
      <w:r>
        <w:t>left which</w:t>
      </w:r>
      <w:proofErr w:type="gramEnd"/>
      <w:r>
        <w:t xml:space="preserve"> include it</w:t>
      </w:r>
      <w:r w:rsidR="00003D8C">
        <w:t xml:space="preserve"> (</w:t>
      </w:r>
      <w:r w:rsidR="00003D8C">
        <w:rPr>
          <w:i/>
        </w:rPr>
        <w:t>i.e.</w:t>
      </w:r>
      <w:r w:rsidR="00003D8C">
        <w:t xml:space="preserve"> this time, select the checkbox of the component rather </w:t>
      </w:r>
      <w:r w:rsidR="00AC284D">
        <w:t>than selecting it’s label/name</w:t>
      </w:r>
      <w:r w:rsidR="00003D8C">
        <w:t>)</w:t>
      </w:r>
      <w:r>
        <w:t>.</w:t>
      </w:r>
    </w:p>
    <w:p w:rsidR="00F80987" w:rsidRDefault="00A22E2C" w:rsidP="00BE5226">
      <w:r>
        <w:t>Check</w:t>
      </w:r>
      <w:r w:rsidR="00BE5226">
        <w:t xml:space="preserve"> the configuration(s) you would like to elaborate and press </w:t>
      </w:r>
      <w:r w:rsidR="00BE5226" w:rsidRPr="003B7349">
        <w:rPr>
          <w:rFonts w:ascii="Courier New" w:hAnsi="Courier New" w:cs="Courier New"/>
          <w:sz w:val="16"/>
          <w:szCs w:val="16"/>
        </w:rPr>
        <w:t>Export Selected</w:t>
      </w:r>
      <w:r w:rsidR="00BE5226">
        <w:t xml:space="preserve">. Close this window </w:t>
      </w:r>
      <w:r w:rsidR="00BE5226" w:rsidRPr="00715738">
        <w:rPr>
          <w:b/>
          <w:i/>
        </w:rPr>
        <w:t>and</w:t>
      </w:r>
      <w:r w:rsidR="00BE5226">
        <w:t xml:space="preserve"> the </w:t>
      </w:r>
      <w:r w:rsidR="00F7351D">
        <w:t>Design Space Exploration Tool</w:t>
      </w:r>
      <w:r w:rsidR="00BE5226">
        <w:t xml:space="preserve"> window using the</w:t>
      </w:r>
      <w:r w:rsidR="00715738">
        <w:t xml:space="preserve"> two</w:t>
      </w:r>
      <w:r w:rsidR="00BE5226">
        <w:t xml:space="preserve"> </w:t>
      </w:r>
      <w:r w:rsidR="00BE5226" w:rsidRPr="003B7349">
        <w:rPr>
          <w:rFonts w:ascii="Courier New" w:hAnsi="Courier New" w:cs="Courier New"/>
          <w:sz w:val="16"/>
          <w:szCs w:val="16"/>
        </w:rPr>
        <w:t>Close</w:t>
      </w:r>
      <w:r w:rsidR="00BE5226">
        <w:t xml:space="preserve"> buttons, and </w:t>
      </w:r>
      <w:r w:rsidR="00F7351D">
        <w:t>click</w:t>
      </w:r>
      <w:r w:rsidR="00BE5226">
        <w:t xml:space="preserve"> </w:t>
      </w:r>
      <w:proofErr w:type="gramStart"/>
      <w:r w:rsidR="00BE5226" w:rsidRPr="003B7349">
        <w:rPr>
          <w:rFonts w:ascii="Courier New" w:hAnsi="Courier New" w:cs="Courier New"/>
          <w:sz w:val="16"/>
          <w:szCs w:val="16"/>
        </w:rPr>
        <w:t>Yes</w:t>
      </w:r>
      <w:proofErr w:type="gramEnd"/>
      <w:r w:rsidR="00BE5226">
        <w:t xml:space="preserve"> when prompted to sav</w:t>
      </w:r>
      <w:r>
        <w:t>e your selected configurations.</w:t>
      </w:r>
      <w:r w:rsidR="00FB703D">
        <w:t xml:space="preserve"> Note: Configurations 24 and 25 will be used throughout the examples in this document.</w:t>
      </w:r>
    </w:p>
    <w:p w:rsidR="00BE5226" w:rsidRDefault="00BE5226" w:rsidP="00BE5226"/>
    <w:p w:rsidR="00A22E2C" w:rsidRDefault="007D2A8C" w:rsidP="00586CC4">
      <w:pPr>
        <w:jc w:val="center"/>
      </w:pPr>
      <w:ins w:id="13" w:author="yaod" w:date="2011-09-22T14:04:00Z">
        <w:r>
          <w:rPr>
            <w:noProof/>
          </w:rPr>
          <w:pict>
            <v:oval id="Oval 93" o:spid="_x0000_s1069" style="position:absolute;left:0;text-align:left;margin-left:114.6pt;margin-top:238.2pt;width:43.8pt;height:19.8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" filled="f" strokecolor="red" strokeweight="2pt"/>
          </w:pict>
        </w:r>
      </w:ins>
      <w:r w:rsidR="00A22E2C">
        <w:rPr>
          <w:noProof/>
        </w:rPr>
        <w:drawing>
          <wp:inline distT="0" distB="0" distL="0" distR="0">
            <wp:extent cx="3493008" cy="3291840"/>
            <wp:effectExtent l="0" t="0" r="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ert configurations.png"/>
                    <pic:cNvPicPr/>
                  </pic:nvPicPr>
                  <pic:blipFill>
                    <a:blip r:embed="rId23"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493008" cy="3291840"/>
                    </a:xfrm>
                    <a:prstGeom prst="rect">
                      <a:avLst/>
                    </a:prstGeom>
                  </pic:spPr>
                </pic:pic>
              </a:graphicData>
            </a:graphic>
          </wp:inline>
        </w:drawing>
      </w:r>
    </w:p>
    <w:p w:rsidR="006D3023" w:rsidRDefault="00DB48AE" w:rsidP="0035779D">
      <w:r>
        <w:t xml:space="preserve">A new model called </w:t>
      </w:r>
      <w:r w:rsidRPr="00DB48AE">
        <w:rPr>
          <w:rFonts w:ascii="Courier New" w:hAnsi="Courier New" w:cs="Courier New"/>
          <w:sz w:val="16"/>
          <w:szCs w:val="16"/>
        </w:rPr>
        <w:t>configuration models</w:t>
      </w:r>
      <w:r w:rsidR="008A45A8">
        <w:t xml:space="preserve"> has been generated</w:t>
      </w:r>
      <w:r>
        <w:t xml:space="preserve"> and placed in the </w:t>
      </w:r>
      <w:r w:rsidRPr="00633BFE">
        <w:rPr>
          <w:rFonts w:ascii="Courier New" w:hAnsi="Courier New" w:cs="Courier New"/>
          <w:sz w:val="16"/>
          <w:szCs w:val="16"/>
        </w:rPr>
        <w:t>DesignSpace</w:t>
      </w:r>
      <w:r>
        <w:t xml:space="preserve"> aspect</w:t>
      </w:r>
      <w:r w:rsidR="008A45A8">
        <w:t>. Open it by double-clicking</w:t>
      </w:r>
      <w:r>
        <w:t xml:space="preserve"> to view the configuration</w:t>
      </w:r>
      <w:r w:rsidR="004311FB">
        <w:t>s</w:t>
      </w:r>
      <w:r>
        <w:t xml:space="preserve"> exported in the previous step.</w:t>
      </w:r>
      <w:r w:rsidR="008A45A8">
        <w:t xml:space="preserve"> </w:t>
      </w:r>
    </w:p>
    <w:p w:rsidR="006D3023" w:rsidRDefault="007D2A8C" w:rsidP="00DB48AE">
      <w:pPr>
        <w:jc w:val="center"/>
      </w:pPr>
      <w:ins w:id="14" w:author="yaod" w:date="2011-09-22T14:04:00Z">
        <w:r>
          <w:rPr>
            <w:noProof/>
          </w:rPr>
          <w:pict>
            <v:oval id="Oval 4" o:spid="_x0000_s1068" style="position:absolute;left:0;text-align:left;margin-left:17.4pt;margin-top:11pt;width:36pt;height:33.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" filled="f" strokecolor="red" strokeweight="2pt"/>
          </w:pict>
        </w:r>
      </w:ins>
      <w:r w:rsidR="00DB48AE">
        <w:rPr>
          <w:noProof/>
        </w:rPr>
        <w:drawing>
          <wp:inline distT="0" distB="0" distL="0" distR="0">
            <wp:extent cx="2953512" cy="2587752"/>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design space configuration.png"/>
                    <pic:cNvPicPr/>
                  </pic:nvPicPr>
                  <pic:blipFill>
                    <a:blip r:embed="rId24"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53512" cy="2587752"/>
                    </a:xfrm>
                    <a:prstGeom prst="rect">
                      <a:avLst/>
                    </a:prstGeom>
                  </pic:spPr>
                </pic:pic>
              </a:graphicData>
            </a:graphic>
          </wp:inline>
        </w:drawing>
      </w:r>
      <w:r w:rsidR="00DB48AE">
        <w:t xml:space="preserve">   </w:t>
      </w:r>
      <w:r w:rsidR="00DB48AE">
        <w:rPr>
          <w:noProof/>
        </w:rPr>
        <w:drawing>
          <wp:inline distT="0" distB="0" distL="0" distR="0">
            <wp:extent cx="2999232" cy="259689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configuration models.png"/>
                    <pic:cNvPicPr/>
                  </pic:nvPicPr>
                  <pic:blipFill>
                    <a:blip r:embed="rId25"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99232" cy="2596896"/>
                    </a:xfrm>
                    <a:prstGeom prst="rect">
                      <a:avLst/>
                    </a:prstGeom>
                  </pic:spPr>
                </pic:pic>
              </a:graphicData>
            </a:graphic>
          </wp:inline>
        </w:drawing>
      </w:r>
    </w:p>
    <w:p w:rsidR="00586CC4" w:rsidRDefault="00586CC4" w:rsidP="00214219"/>
    <w:p w:rsidR="00214219" w:rsidRDefault="00973BDF" w:rsidP="00214219">
      <w:r>
        <w:t xml:space="preserve">These configurations are simply a bag of </w:t>
      </w:r>
      <w:r w:rsidR="003B404E">
        <w:t>components</w:t>
      </w:r>
      <w:r>
        <w:t xml:space="preserve"> with no structural</w:t>
      </w:r>
      <w:r w:rsidR="00602BFF">
        <w:t>/assembly</w:t>
      </w:r>
      <w:r>
        <w:t xml:space="preserve"> information contained within.  You may e</w:t>
      </w:r>
      <w:r w:rsidR="00000B50">
        <w:t xml:space="preserve">laborate a </w:t>
      </w:r>
      <w:r w:rsidR="00AC561A">
        <w:t xml:space="preserve">particular </w:t>
      </w:r>
      <w:r w:rsidR="00000B50">
        <w:t>configuration</w:t>
      </w:r>
      <w:r>
        <w:t>’s structural connections</w:t>
      </w:r>
      <w:r w:rsidR="00000B50">
        <w:t xml:space="preserve"> by selecting it</w:t>
      </w:r>
      <w:r w:rsidR="00DB48AE">
        <w:t xml:space="preserve"> and </w:t>
      </w:r>
      <w:r w:rsidR="00000B50">
        <w:t>invoking</w:t>
      </w:r>
      <w:r w:rsidR="00DB48AE">
        <w:t xml:space="preserve"> the </w:t>
      </w:r>
      <w:r w:rsidR="00DB48AE" w:rsidRPr="000B0F3A">
        <w:rPr>
          <w:rFonts w:ascii="Courier New" w:hAnsi="Courier New"/>
          <w:sz w:val="16"/>
        </w:rPr>
        <w:t>ComponentAssembly</w:t>
      </w:r>
      <w:r w:rsidR="00DB48AE">
        <w:t xml:space="preserve"> interpreter by pressing the </w:t>
      </w:r>
      <w:r w:rsidR="00DB48AE">
        <w:rPr>
          <w:noProof/>
        </w:rPr>
        <w:drawing>
          <wp:inline distT="0" distB="0" distL="0" distR="0">
            <wp:extent cx="219075" cy="228600"/>
            <wp:effectExtent l="0" t="0" r="9525" b="0"/>
            <wp:docPr id="6" name="Picture 6" descr="C:\Users\META-DEMO\Pictures\I_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ETA-DEMO\Pictures\I_red.PNG"/>
                    <pic:cNvPicPr>
                      <a:picLocks noChangeAspect="1" noChangeArrowheads="1"/>
                    </pic:cNvPicPr>
                  </pic:nvPicPr>
                  <pic:blipFill>
                    <a:blip r:embed="rId26">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9075" cy="228600"/>
                    </a:xfrm>
                    <a:prstGeom prst="rect">
                      <a:avLst/>
                    </a:prstGeom>
                    <a:noFill/>
                    <a:ln>
                      <a:noFill/>
                    </a:ln>
                  </pic:spPr>
                </pic:pic>
              </a:graphicData>
            </a:graphic>
          </wp:inline>
        </w:drawing>
      </w:r>
      <w:r w:rsidR="00DB48AE">
        <w:t xml:space="preserve"> interpreter button</w:t>
      </w:r>
      <w:r w:rsidR="006F7969">
        <w:t>.  Y</w:t>
      </w:r>
      <w:r w:rsidR="00AC561A">
        <w:t>ou may elaborate multiple configurations simultaneously by se</w:t>
      </w:r>
      <w:r w:rsidR="006F7969">
        <w:t>lecting multiple models before invoking th</w:t>
      </w:r>
      <w:r w:rsidR="000B0F3A">
        <w:t>is</w:t>
      </w:r>
      <w:r w:rsidR="006F7969">
        <w:t xml:space="preserve"> interpreter (</w:t>
      </w:r>
      <w:r w:rsidR="006F7969">
        <w:rPr>
          <w:i/>
        </w:rPr>
        <w:t>e.g.</w:t>
      </w:r>
      <w:r w:rsidR="006F7969">
        <w:t xml:space="preserve"> CTRL-A selects </w:t>
      </w:r>
      <w:r w:rsidR="006F7969">
        <w:rPr>
          <w:i/>
        </w:rPr>
        <w:t>all</w:t>
      </w:r>
      <w:r w:rsidR="006F7969">
        <w:t xml:space="preserve"> configs)</w:t>
      </w:r>
      <w:r w:rsidR="00DB48AE">
        <w:t>.</w:t>
      </w:r>
      <w:r w:rsidR="006F7969">
        <w:t xml:space="preserve"> </w:t>
      </w:r>
      <w:r w:rsidR="00000B50">
        <w:t xml:space="preserve"> </w:t>
      </w:r>
      <w:r w:rsidR="00B0086A">
        <w:t xml:space="preserve">Press </w:t>
      </w:r>
      <w:r w:rsidR="00B0086A" w:rsidRPr="00B0086A">
        <w:rPr>
          <w:rFonts w:ascii="Courier New" w:hAnsi="Courier New" w:cs="Courier New"/>
          <w:sz w:val="16"/>
          <w:szCs w:val="16"/>
        </w:rPr>
        <w:t>OK</w:t>
      </w:r>
      <w:r w:rsidR="00B0086A">
        <w:t xml:space="preserve"> on the resulting dialog. The default options are fine.</w:t>
      </w:r>
    </w:p>
    <w:p w:rsidR="00AA41BD" w:rsidRDefault="007D2A8C" w:rsidP="00B0086A">
      <w:pPr>
        <w:jc w:val="center"/>
      </w:pPr>
      <w:ins w:id="15" w:author="yaod" w:date="2011-09-22T14:04:00Z">
        <w:r>
          <w:rPr>
            <w:noProof/>
          </w:rPr>
          <w:pict>
            <v:oval id="Oval 95" o:spid="_x0000_s1067" style="position:absolute;left:0;text-align:left;margin-left:198.6pt;margin-top:174pt;width:46.2pt;height:24.6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" filled="f" strokecolor="red" strokeweight="2pt"/>
          </w:pict>
        </w:r>
        <w:r>
          <w:rPr>
            <w:noProof/>
          </w:rPr>
          <w:pict>
            <v:oval id="Oval 31" o:spid="_x0000_s1066" style="position:absolute;left:0;text-align:left;margin-left:124.8pt;margin-top:26.4pt;width:73.8pt;height:4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" filled="f" strokecolor="red" strokeweight="2pt"/>
          </w:pict>
        </w:r>
        <w:r>
          <w:rPr>
            <w:noProof/>
          </w:rPr>
          <w:pict>
            <v:oval id="Oval 25" o:spid="_x0000_s1065" style="position:absolute;left:0;text-align:left;margin-left:339pt;margin-top:-7.2pt;width:27pt;height:24.6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" filled="f" strokecolor="red" strokeweight="2pt"/>
          </w:pict>
        </w:r>
      </w:ins>
      <w:r w:rsidR="00B0086A">
        <w:rPr>
          <w:noProof/>
        </w:rPr>
        <w:drawing>
          <wp:inline distT="0" distB="0" distL="0" distR="0">
            <wp:extent cx="2999232" cy="272491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component assembly tool.png"/>
                    <pic:cNvPicPr/>
                  </pic:nvPicPr>
                  <pic:blipFill>
                    <a:blip r:embed="rId27"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99232" cy="2724912"/>
                    </a:xfrm>
                    <a:prstGeom prst="rect">
                      <a:avLst/>
                    </a:prstGeom>
                  </pic:spPr>
                </pic:pic>
              </a:graphicData>
            </a:graphic>
          </wp:inline>
        </w:drawing>
      </w:r>
    </w:p>
    <w:p w:rsidR="00AA41BD" w:rsidRDefault="00AA41BD" w:rsidP="00214219">
      <w:pPr>
        <w:rPr>
          <w:noProof/>
        </w:rPr>
      </w:pPr>
    </w:p>
    <w:p w:rsidR="008D7AA3" w:rsidRDefault="00D514A4" w:rsidP="00214219">
      <w:pPr>
        <w:rPr>
          <w:noProof/>
        </w:rPr>
      </w:pPr>
      <w:r>
        <w:rPr>
          <w:noProof/>
        </w:rPr>
        <w:t xml:space="preserve">The assembled configuration will be attached to </w:t>
      </w:r>
      <w:r w:rsidR="000D1216">
        <w:rPr>
          <w:noProof/>
        </w:rPr>
        <w:t>its</w:t>
      </w:r>
      <w:r>
        <w:rPr>
          <w:noProof/>
        </w:rPr>
        <w:t xml:space="preserve"> unassembled configuration. Double click the newly assembled configuration to explore it. </w:t>
      </w:r>
      <w:r w:rsidR="00AA41BD">
        <w:rPr>
          <w:noProof/>
        </w:rPr>
        <w:t>You can now browse the fully elaborated design</w:t>
      </w:r>
      <w:r w:rsidR="00811387">
        <w:rPr>
          <w:noProof/>
        </w:rPr>
        <w:t>,</w:t>
      </w:r>
      <w:r w:rsidR="00AA41BD">
        <w:rPr>
          <w:noProof/>
        </w:rPr>
        <w:t xml:space="preserve"> ready for analysis.</w:t>
      </w:r>
    </w:p>
    <w:p w:rsidR="00AA41BD" w:rsidRDefault="00AA41BD" w:rsidP="00214219">
      <w:pPr>
        <w:rPr>
          <w:noProof/>
        </w:rPr>
      </w:pPr>
    </w:p>
    <w:p w:rsidR="00214219" w:rsidRDefault="007D2A8C" w:rsidP="00D514A4">
      <w:pPr>
        <w:jc w:val="center"/>
      </w:pPr>
      <w:ins w:id="16" w:author="yaod" w:date="2011-09-22T14:04:00Z">
        <w:r>
          <w:rPr>
            <w:noProof/>
          </w:rPr>
          <w:pict>
            <v:oval id="Oval 98" o:spid="_x0000_s1064" style="position:absolute;left:0;text-align:left;margin-left:48pt;margin-top:74.75pt;width:60.6pt;height:40.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" filled="f" strokecolor="red" strokeweight="2pt"/>
          </w:pict>
        </w:r>
      </w:ins>
      <w:r w:rsidR="00D514A4">
        <w:rPr>
          <w:noProof/>
        </w:rPr>
        <w:drawing>
          <wp:inline distT="0" distB="0" distL="0" distR="0">
            <wp:extent cx="2706624" cy="242316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configuration assembled.png"/>
                    <pic:cNvPicPr/>
                  </pic:nvPicPr>
                  <pic:blipFill>
                    <a:blip r:embed="rId28"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706624" cy="2423160"/>
                    </a:xfrm>
                    <a:prstGeom prst="rect">
                      <a:avLst/>
                    </a:prstGeom>
                  </pic:spPr>
                </pic:pic>
              </a:graphicData>
            </a:graphic>
          </wp:inline>
        </w:drawing>
      </w:r>
      <w:r w:rsidR="00D514A4">
        <w:t xml:space="preserve">  </w:t>
      </w:r>
      <w:r w:rsidR="00D514A4">
        <w:rPr>
          <w:noProof/>
        </w:rPr>
        <w:drawing>
          <wp:inline distT="0" distB="0" distL="0" distR="0">
            <wp:extent cx="2706624" cy="244144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components assembled.png"/>
                    <pic:cNvPicPr/>
                  </pic:nvPicPr>
                  <pic:blipFill>
                    <a:blip r:embed="rId29"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706624" cy="2441448"/>
                    </a:xfrm>
                    <a:prstGeom prst="rect">
                      <a:avLst/>
                    </a:prstGeom>
                  </pic:spPr>
                </pic:pic>
              </a:graphicData>
            </a:graphic>
          </wp:inline>
        </w:drawing>
      </w:r>
    </w:p>
    <w:p w:rsidR="00D514A4" w:rsidRDefault="00D514A4">
      <w:pPr>
        <w:rPr>
          <w:rFonts w:asciiTheme="majorHAnsi" w:eastAsiaTheme="majorEastAsia" w:hAnsiTheme="majorHAnsi" w:cstheme="majorBidi"/>
          <w:b/>
          <w:bCs/>
          <w:color w:val="4F81BD" w:themeColor="accent1"/>
          <w:sz w:val="26"/>
          <w:szCs w:val="26"/>
        </w:rPr>
      </w:pPr>
      <w:r>
        <w:br w:type="page"/>
      </w:r>
    </w:p>
    <w:p w:rsidR="00AA41BD" w:rsidRDefault="00DD2B72" w:rsidP="00AA41BD">
      <w:pPr>
        <w:pStyle w:val="Heading2"/>
      </w:pPr>
      <w:bookmarkStart w:id="17" w:name="_Toc200949436"/>
      <w:r>
        <w:t>Static Analysis</w:t>
      </w:r>
      <w:bookmarkEnd w:id="17"/>
    </w:p>
    <w:p w:rsidR="005B4764" w:rsidRPr="005B4764" w:rsidRDefault="005B4764" w:rsidP="005B4764"/>
    <w:p w:rsidR="005B4764" w:rsidRPr="005B4764" w:rsidRDefault="009F19D4" w:rsidP="005B4764">
      <w:r w:rsidRPr="00642DD6">
        <w:rPr>
          <w:rFonts w:ascii="Courier New" w:hAnsi="Courier New" w:cs="Courier New"/>
          <w:sz w:val="16"/>
          <w:szCs w:val="16"/>
        </w:rPr>
        <w:t>Testbench</w:t>
      </w:r>
      <w:r>
        <w:rPr>
          <w:rFonts w:ascii="Courier New" w:hAnsi="Courier New" w:cs="Courier New"/>
          <w:sz w:val="16"/>
          <w:szCs w:val="16"/>
        </w:rPr>
        <w:t xml:space="preserve"> </w:t>
      </w:r>
      <w:r w:rsidR="005B4764" w:rsidRPr="005B4764">
        <w:t xml:space="preserve">models are used to capture testing environments for </w:t>
      </w:r>
      <w:r w:rsidR="00D16351">
        <w:t xml:space="preserve">individual </w:t>
      </w:r>
      <w:r w:rsidR="0083273F">
        <w:t xml:space="preserve">components, </w:t>
      </w:r>
      <w:r w:rsidR="00A447CC">
        <w:t xml:space="preserve">component </w:t>
      </w:r>
      <w:r w:rsidR="0083273F">
        <w:t xml:space="preserve">assemblies, and </w:t>
      </w:r>
      <w:r w:rsidR="00D965AC">
        <w:t xml:space="preserve">for aggregate </w:t>
      </w:r>
      <w:r w:rsidR="005B4764" w:rsidRPr="005B4764">
        <w:t>composed systems</w:t>
      </w:r>
      <w:r w:rsidR="00D94E24">
        <w:t xml:space="preserve">.  </w:t>
      </w:r>
      <w:r w:rsidR="005B4764" w:rsidRPr="005B4764">
        <w:t>Components or Component Assemblies that have inputs, outputs,</w:t>
      </w:r>
      <w:r w:rsidR="006E476A">
        <w:t xml:space="preserve"> or parameters of interest to a</w:t>
      </w:r>
      <w:r w:rsidR="005B4764" w:rsidRPr="005B4764">
        <w:t xml:space="preserve"> </w:t>
      </w:r>
      <w:r w:rsidR="005B4764">
        <w:t>Multidisciplinary Design Analysis and Optimization (</w:t>
      </w:r>
      <w:r w:rsidR="005B4764" w:rsidRPr="005B4764">
        <w:t>MDAO</w:t>
      </w:r>
      <w:r w:rsidR="005B4764">
        <w:t>)</w:t>
      </w:r>
      <w:r w:rsidR="005B4764">
        <w:rPr>
          <w:rStyle w:val="FootnoteReference"/>
        </w:rPr>
        <w:footnoteReference w:id="5"/>
      </w:r>
      <w:r w:rsidR="005B4764" w:rsidRPr="005B4764">
        <w:t xml:space="preserve"> process </w:t>
      </w:r>
      <w:r w:rsidR="00BC061B">
        <w:t>may be referenced</w:t>
      </w:r>
      <w:r w:rsidR="005B4764" w:rsidRPr="005B4764">
        <w:t xml:space="preserve"> </w:t>
      </w:r>
      <w:r w:rsidR="00BC061B">
        <w:t xml:space="preserve">within </w:t>
      </w:r>
      <w:r w:rsidR="006E476A" w:rsidRPr="006E476A">
        <w:rPr>
          <w:rFonts w:ascii="Courier New" w:hAnsi="Courier New"/>
          <w:sz w:val="16"/>
        </w:rPr>
        <w:t>Testbench</w:t>
      </w:r>
      <w:r w:rsidR="006E476A">
        <w:rPr>
          <w:rFonts w:ascii="Courier New" w:hAnsi="Courier New" w:cs="Courier New"/>
          <w:sz w:val="16"/>
          <w:szCs w:val="16"/>
        </w:rPr>
        <w:t xml:space="preserve"> </w:t>
      </w:r>
      <w:r w:rsidR="005B4764" w:rsidRPr="005B4764">
        <w:t xml:space="preserve">models. These references should point to the particular instances of those Components or Component Assemblies </w:t>
      </w:r>
      <w:r w:rsidR="00A1299B">
        <w:t>of interest</w:t>
      </w:r>
      <w:r w:rsidR="005B4764" w:rsidRPr="005B4764">
        <w:t xml:space="preserve">. </w:t>
      </w:r>
      <w:r w:rsidR="00E0314A">
        <w:t xml:space="preserve"> In CyPhy terminology, we call these references the </w:t>
      </w:r>
      <w:r w:rsidR="00E0314A" w:rsidRPr="00E0314A">
        <w:rPr>
          <w:rFonts w:ascii="Courier New" w:hAnsi="Courier New"/>
          <w:sz w:val="16"/>
        </w:rPr>
        <w:t xml:space="preserve">System </w:t>
      </w:r>
      <w:proofErr w:type="gramStart"/>
      <w:r w:rsidR="00E0314A" w:rsidRPr="00E0314A">
        <w:rPr>
          <w:rFonts w:ascii="Courier New" w:hAnsi="Courier New"/>
          <w:sz w:val="16"/>
        </w:rPr>
        <w:t>Under</w:t>
      </w:r>
      <w:proofErr w:type="gramEnd"/>
      <w:r w:rsidR="00E0314A" w:rsidRPr="00E0314A">
        <w:rPr>
          <w:rFonts w:ascii="Courier New" w:hAnsi="Courier New"/>
          <w:sz w:val="16"/>
        </w:rPr>
        <w:t xml:space="preserve"> Test</w:t>
      </w:r>
      <w:r w:rsidR="00E0314A">
        <w:t xml:space="preserve">.  </w:t>
      </w:r>
      <w:r w:rsidR="0099180D">
        <w:t xml:space="preserve">Additionally, </w:t>
      </w:r>
      <w:r w:rsidR="0099180D" w:rsidRPr="00642DD6">
        <w:rPr>
          <w:rFonts w:ascii="Courier New" w:hAnsi="Courier New" w:cs="Courier New"/>
          <w:sz w:val="16"/>
          <w:szCs w:val="16"/>
        </w:rPr>
        <w:t>Testbench</w:t>
      </w:r>
      <w:r w:rsidR="0099180D">
        <w:rPr>
          <w:rFonts w:ascii="Courier New" w:hAnsi="Courier New" w:cs="Courier New"/>
          <w:sz w:val="16"/>
          <w:szCs w:val="16"/>
        </w:rPr>
        <w:t xml:space="preserve"> </w:t>
      </w:r>
      <w:r w:rsidR="005B4764" w:rsidRPr="005B4764">
        <w:t xml:space="preserve">models </w:t>
      </w:r>
      <w:r w:rsidR="00DD09EE">
        <w:t xml:space="preserve">may </w:t>
      </w:r>
      <w:r w:rsidR="0099180D">
        <w:t>define</w:t>
      </w:r>
      <w:r w:rsidR="005B4764" w:rsidRPr="005B4764">
        <w:t xml:space="preserve"> </w:t>
      </w:r>
      <w:r w:rsidR="005B4764" w:rsidRPr="0099180D">
        <w:rPr>
          <w:rFonts w:ascii="Courier New" w:hAnsi="Courier New"/>
          <w:sz w:val="16"/>
        </w:rPr>
        <w:t>Test Drivers</w:t>
      </w:r>
      <w:r w:rsidR="0099180D">
        <w:t>,</w:t>
      </w:r>
      <w:r w:rsidR="005B4764" w:rsidRPr="005B4764">
        <w:t xml:space="preserve"> w</w:t>
      </w:r>
      <w:r w:rsidR="0099180D">
        <w:t>hich are used to inject stimuli into the system</w:t>
      </w:r>
      <w:r w:rsidR="006B5AC9">
        <w:t xml:space="preserve"> (</w:t>
      </w:r>
      <w:r w:rsidR="006B5AC9">
        <w:rPr>
          <w:i/>
        </w:rPr>
        <w:t xml:space="preserve">e.g. </w:t>
      </w:r>
      <w:r w:rsidR="006B5AC9">
        <w:t>throttle position)</w:t>
      </w:r>
      <w:r w:rsidR="0099180D">
        <w:t xml:space="preserve">, as well as </w:t>
      </w:r>
      <w:r w:rsidR="005B4764" w:rsidRPr="0099180D">
        <w:rPr>
          <w:rFonts w:ascii="Courier New" w:hAnsi="Courier New"/>
          <w:sz w:val="16"/>
        </w:rPr>
        <w:t>Test Monitors</w:t>
      </w:r>
      <w:r w:rsidR="005B4764" w:rsidRPr="005B4764">
        <w:t xml:space="preserve"> </w:t>
      </w:r>
      <w:r w:rsidR="0099180D">
        <w:t>that</w:t>
      </w:r>
      <w:r w:rsidR="005B4764" w:rsidRPr="005B4764">
        <w:t xml:space="preserve"> transform outputs from the system into metr</w:t>
      </w:r>
      <w:r w:rsidR="0099180D">
        <w:t xml:space="preserve">ics that can be evaluated at </w:t>
      </w:r>
      <w:r w:rsidR="00DD09EE">
        <w:t>analysis</w:t>
      </w:r>
      <w:r w:rsidR="0099180D">
        <w:t xml:space="preserve"> time</w:t>
      </w:r>
      <w:r w:rsidR="006B5AC9">
        <w:t xml:space="preserve"> (</w:t>
      </w:r>
      <w:r w:rsidR="006B5AC9">
        <w:rPr>
          <w:i/>
        </w:rPr>
        <w:t>e.g.</w:t>
      </w:r>
      <w:r w:rsidR="006B5AC9">
        <w:t xml:space="preserve"> instantaneous speed)</w:t>
      </w:r>
      <w:r w:rsidR="005B4764" w:rsidRPr="005B4764">
        <w:t xml:space="preserve">. </w:t>
      </w:r>
      <w:r w:rsidR="0099180D">
        <w:t xml:space="preserve"> </w:t>
      </w:r>
      <w:r w:rsidR="005B4764" w:rsidRPr="005B4764">
        <w:t xml:space="preserve">In the context of a </w:t>
      </w:r>
      <w:r w:rsidR="005B4764" w:rsidRPr="00027408">
        <w:rPr>
          <w:rFonts w:ascii="Courier New" w:hAnsi="Courier New"/>
          <w:sz w:val="16"/>
        </w:rPr>
        <w:t>TestBench</w:t>
      </w:r>
      <w:r w:rsidR="00027408">
        <w:t xml:space="preserve">, a </w:t>
      </w:r>
      <w:r w:rsidR="00027408" w:rsidRPr="00027408">
        <w:rPr>
          <w:rFonts w:ascii="Courier New" w:hAnsi="Courier New"/>
          <w:sz w:val="16"/>
        </w:rPr>
        <w:t>Parameter</w:t>
      </w:r>
      <w:r w:rsidR="00F12921">
        <w:t xml:space="preserve"> may</w:t>
      </w:r>
      <w:r w:rsidR="005B4764" w:rsidRPr="005B4764">
        <w:t xml:space="preserve"> be va</w:t>
      </w:r>
      <w:r w:rsidR="00027408">
        <w:t xml:space="preserve">ried by an MDAO process, and a </w:t>
      </w:r>
      <w:r w:rsidR="00027408" w:rsidRPr="00027408">
        <w:rPr>
          <w:rFonts w:ascii="Courier New" w:hAnsi="Courier New"/>
          <w:sz w:val="16"/>
        </w:rPr>
        <w:t>Property</w:t>
      </w:r>
      <w:r w:rsidR="005B4764" w:rsidRPr="005B4764">
        <w:t xml:space="preserve"> is an "output" metric that would be examined by</w:t>
      </w:r>
      <w:r w:rsidR="00027408">
        <w:t xml:space="preserve"> that process. This applies to parameters and p</w:t>
      </w:r>
      <w:r w:rsidR="005B4764" w:rsidRPr="005B4764">
        <w:t>roperties of system compon</w:t>
      </w:r>
      <w:r w:rsidR="00027408">
        <w:t xml:space="preserve">ents, </w:t>
      </w:r>
      <w:r w:rsidR="00F12921">
        <w:t>and</w:t>
      </w:r>
      <w:r w:rsidR="00027408">
        <w:t xml:space="preserve"> extends to test drivers (</w:t>
      </w:r>
      <w:r w:rsidR="00F12921">
        <w:rPr>
          <w:i/>
        </w:rPr>
        <w:t>i.e.</w:t>
      </w:r>
      <w:r w:rsidR="00F12921">
        <w:t xml:space="preserve"> </w:t>
      </w:r>
      <w:r w:rsidR="00027408">
        <w:t>p</w:t>
      </w:r>
      <w:r w:rsidR="005B4764" w:rsidRPr="005B4764">
        <w:t xml:space="preserve">arameters of the </w:t>
      </w:r>
      <w:r w:rsidR="00027408">
        <w:t>d</w:t>
      </w:r>
      <w:r w:rsidR="005B4764" w:rsidRPr="005B4764">
        <w:t>rivers are altered and a</w:t>
      </w:r>
      <w:r w:rsidR="00027408">
        <w:t xml:space="preserve">ffect the stimuli applied) and </w:t>
      </w:r>
      <w:r w:rsidR="00F12921">
        <w:t xml:space="preserve">to </w:t>
      </w:r>
      <w:r w:rsidR="00027408">
        <w:t>t</w:t>
      </w:r>
      <w:r w:rsidR="005B4764" w:rsidRPr="005B4764">
        <w:t xml:space="preserve">est </w:t>
      </w:r>
      <w:r w:rsidR="00027408">
        <w:t>m</w:t>
      </w:r>
      <w:r w:rsidR="005B4764" w:rsidRPr="005B4764">
        <w:t>onitors</w:t>
      </w:r>
      <w:r w:rsidR="00F12921">
        <w:t xml:space="preserve"> as well</w:t>
      </w:r>
      <w:r w:rsidR="005B4764" w:rsidRPr="005B4764">
        <w:t xml:space="preserve"> (stimulus received by the monitors from the system are distilled into Properties).</w:t>
      </w:r>
    </w:p>
    <w:p w:rsidR="00AA41BD" w:rsidRDefault="00642DD6" w:rsidP="00AA41BD">
      <w:r>
        <w:t>Open the test</w:t>
      </w:r>
      <w:r w:rsidR="007D5426">
        <w:t xml:space="preserve"> </w:t>
      </w:r>
      <w:r>
        <w:t>bench model</w:t>
      </w:r>
      <w:r w:rsidR="00811387">
        <w:t>:</w:t>
      </w:r>
      <w:r>
        <w:t xml:space="preserve"> </w:t>
      </w:r>
      <w:r w:rsidR="006F5689" w:rsidRPr="00642DD6">
        <w:rPr>
          <w:rFonts w:ascii="Courier New" w:hAnsi="Courier New" w:cs="Courier New"/>
          <w:sz w:val="16"/>
          <w:szCs w:val="16"/>
        </w:rPr>
        <w:t>IFV/Testing/Weight</w:t>
      </w:r>
      <w:r w:rsidRPr="00642DD6">
        <w:rPr>
          <w:rFonts w:ascii="Courier New" w:hAnsi="Courier New" w:cs="Courier New"/>
          <w:sz w:val="16"/>
          <w:szCs w:val="16"/>
        </w:rPr>
        <w:t xml:space="preserve"> Testbench</w:t>
      </w:r>
      <w:r>
        <w:t>.</w:t>
      </w:r>
    </w:p>
    <w:p w:rsidR="00642DD6" w:rsidRDefault="00811387" w:rsidP="00AA41BD">
      <w:r>
        <w:t>R</w:t>
      </w:r>
      <w:r w:rsidR="00591283">
        <w:t xml:space="preserve">un the </w:t>
      </w:r>
      <w:r w:rsidR="00591283" w:rsidRPr="00350AF3">
        <w:rPr>
          <w:rFonts w:ascii="Courier New" w:hAnsi="Courier New" w:cs="Courier New"/>
          <w:sz w:val="16"/>
          <w:szCs w:val="16"/>
        </w:rPr>
        <w:t>Formula Evaluator</w:t>
      </w:r>
      <w:r w:rsidR="00591283">
        <w:t xml:space="preserve"> by selecting this icon:</w:t>
      </w:r>
      <w:r w:rsidR="006F5689">
        <w:t xml:space="preserve"> </w:t>
      </w:r>
      <w:r w:rsidR="00412F27">
        <w:rPr>
          <w:noProof/>
        </w:rPr>
        <w:drawing>
          <wp:inline distT="0" distB="0" distL="0" distR="0">
            <wp:extent cx="180975" cy="1809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0975" cy="180975"/>
                    </a:xfrm>
                    <a:prstGeom prst="rect">
                      <a:avLst/>
                    </a:prstGeom>
                  </pic:spPr>
                </pic:pic>
              </a:graphicData>
            </a:graphic>
          </wp:inline>
        </w:drawing>
      </w:r>
      <w:r w:rsidR="00591283">
        <w:t xml:space="preserve"> to </w:t>
      </w:r>
      <w:r>
        <w:t>execute</w:t>
      </w:r>
      <w:r w:rsidR="00591283">
        <w:t xml:space="preserve"> the </w:t>
      </w:r>
      <w:r w:rsidR="00350AF3" w:rsidRPr="00350AF3">
        <w:rPr>
          <w:rFonts w:ascii="Courier New" w:hAnsi="Courier New" w:cs="Courier New"/>
          <w:sz w:val="16"/>
          <w:szCs w:val="16"/>
        </w:rPr>
        <w:t>W</w:t>
      </w:r>
      <w:r w:rsidR="00591283" w:rsidRPr="00350AF3">
        <w:rPr>
          <w:rFonts w:ascii="Courier New" w:hAnsi="Courier New" w:cs="Courier New"/>
          <w:sz w:val="16"/>
          <w:szCs w:val="16"/>
        </w:rPr>
        <w:t xml:space="preserve">eight </w:t>
      </w:r>
      <w:r w:rsidR="00350AF3" w:rsidRPr="00350AF3">
        <w:rPr>
          <w:rFonts w:ascii="Courier New" w:hAnsi="Courier New" w:cs="Courier New"/>
          <w:sz w:val="16"/>
          <w:szCs w:val="16"/>
        </w:rPr>
        <w:t>T</w:t>
      </w:r>
      <w:r w:rsidR="00591283" w:rsidRPr="00350AF3">
        <w:rPr>
          <w:rFonts w:ascii="Courier New" w:hAnsi="Courier New" w:cs="Courier New"/>
          <w:sz w:val="16"/>
          <w:szCs w:val="16"/>
        </w:rPr>
        <w:t>estbench</w:t>
      </w:r>
      <w:r w:rsidR="00412F27">
        <w:t>.</w:t>
      </w:r>
    </w:p>
    <w:p w:rsidR="00642DD6" w:rsidRDefault="007D2A8C" w:rsidP="00642DD6">
      <w:pPr>
        <w:jc w:val="center"/>
      </w:pPr>
      <w:ins w:id="18" w:author="yaod" w:date="2011-09-22T14:04:00Z">
        <w:r>
          <w:rPr>
            <w:noProof/>
          </w:rPr>
          <w:pict>
            <v:oval id="Oval 16" o:spid="_x0000_s1063" style="position:absolute;left:0;text-align:left;margin-left:352.2pt;margin-top:16.3pt;width:20.4pt;height:19.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" filled="f" strokecolor="red" strokeweight="2pt"/>
          </w:pict>
        </w:r>
      </w:ins>
      <w:r w:rsidR="00642DD6">
        <w:rPr>
          <w:noProof/>
        </w:rPr>
        <w:drawing>
          <wp:inline distT="0" distB="0" distL="0" distR="0">
            <wp:extent cx="4681728" cy="3236976"/>
            <wp:effectExtent l="0" t="0" r="508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weight testbench.png"/>
                    <pic:cNvPicPr/>
                  </pic:nvPicPr>
                  <pic:blipFill>
                    <a:blip r:embed="rId31"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81728" cy="3236976"/>
                    </a:xfrm>
                    <a:prstGeom prst="rect">
                      <a:avLst/>
                    </a:prstGeom>
                  </pic:spPr>
                </pic:pic>
              </a:graphicData>
            </a:graphic>
          </wp:inline>
        </w:drawing>
      </w:r>
    </w:p>
    <w:p w:rsidR="00E44169" w:rsidRDefault="00412F27" w:rsidP="00AA41BD">
      <w:r>
        <w:t xml:space="preserve">First select an item under </w:t>
      </w:r>
      <w:r w:rsidRPr="00974B04">
        <w:rPr>
          <w:rFonts w:ascii="Courier New" w:hAnsi="Courier New" w:cs="Courier New"/>
          <w:sz w:val="16"/>
          <w:szCs w:val="16"/>
        </w:rPr>
        <w:t>Generated configuration models</w:t>
      </w:r>
      <w:r w:rsidR="00974B04">
        <w:t>. T</w:t>
      </w:r>
      <w:r>
        <w:t xml:space="preserve">hen select one or more configurations. </w:t>
      </w:r>
      <w:r w:rsidR="00974B04">
        <w:t xml:space="preserve">Click the </w:t>
      </w:r>
      <w:r w:rsidR="00974B04" w:rsidRPr="00974B04">
        <w:rPr>
          <w:rFonts w:ascii="Courier New" w:hAnsi="Courier New" w:cs="Courier New"/>
          <w:sz w:val="16"/>
          <w:szCs w:val="16"/>
        </w:rPr>
        <w:t>OK</w:t>
      </w:r>
      <w:r w:rsidR="00974B04">
        <w:t xml:space="preserve"> button. </w:t>
      </w:r>
      <w:r>
        <w:t>The results are computed and stored in a Folder adjacent to the Weight Testbench.</w:t>
      </w:r>
    </w:p>
    <w:p w:rsidR="00AA41BD" w:rsidRDefault="00AA41BD" w:rsidP="00AA41BD"/>
    <w:p w:rsidR="00E44169" w:rsidRDefault="007D2A8C" w:rsidP="00974B04">
      <w:pPr>
        <w:jc w:val="center"/>
        <w:rPr>
          <w:noProof/>
        </w:rPr>
      </w:pPr>
      <w:ins w:id="19" w:author="yaod" w:date="2011-09-22T14:04:00Z">
        <w:r>
          <w:rPr>
            <w:noProof/>
          </w:rPr>
          <w:pict>
            <v:oval id="Oval 104" o:spid="_x0000_s1062" style="position:absolute;left:0;text-align:left;margin-left:297pt;margin-top:161.9pt;width:96.6pt;height:28.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" filled="f" strokecolor="red" strokeweight="2pt"/>
          </w:pict>
        </w:r>
        <w:r>
          <w:rPr>
            <w:noProof/>
          </w:rPr>
          <w:pict>
            <v:oval id="Oval 100" o:spid="_x0000_s1061" style="position:absolute;left:0;text-align:left;margin-left:111pt;margin-top:40.1pt;width:61.2pt;height:19.8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" filled="f" strokecolor="red" strokeweight="2pt"/>
          </w:pict>
        </w:r>
        <w:r>
          <w:rPr>
            <w:noProof/>
          </w:rPr>
          <w:pict>
            <v:oval id="Oval 101" o:spid="_x0000_s1060" style="position:absolute;left:0;text-align:left;margin-left:196.2pt;margin-top:40.1pt;width:33.6pt;height:19.8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" filled="f" strokecolor="red" strokeweight="2pt"/>
          </w:pict>
        </w:r>
        <w:r>
          <w:rPr>
            <w:noProof/>
          </w:rPr>
          <w:pict>
            <v:oval id="Oval 102" o:spid="_x0000_s1059" style="position:absolute;left:0;text-align:left;margin-left:157.8pt;margin-top:185.9pt;width:50.4pt;height:19.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" filled="f" strokecolor="red" strokeweight="2pt"/>
          </w:pict>
        </w:r>
      </w:ins>
      <w:r w:rsidR="006667AC">
        <w:rPr>
          <w:noProof/>
        </w:rPr>
        <w:drawing>
          <wp:inline distT="0" distB="0" distL="0" distR="0">
            <wp:extent cx="2258568" cy="2697480"/>
            <wp:effectExtent l="0" t="0" r="8890" b="762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weight testbench formula evaluator.png"/>
                    <pic:cNvPicPr/>
                  </pic:nvPicPr>
                  <pic:blipFill>
                    <a:blip r:embed="rId32"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58568" cy="2697480"/>
                    </a:xfrm>
                    <a:prstGeom prst="rect">
                      <a:avLst/>
                    </a:prstGeom>
                  </pic:spPr>
                </pic:pic>
              </a:graphicData>
            </a:graphic>
          </wp:inline>
        </w:drawing>
      </w:r>
      <w:r w:rsidR="00974B04">
        <w:rPr>
          <w:noProof/>
        </w:rPr>
        <w:t xml:space="preserve">   </w:t>
      </w:r>
      <w:r w:rsidR="009628ED">
        <w:rPr>
          <w:noProof/>
        </w:rPr>
        <w:drawing>
          <wp:inline distT="0" distB="0" distL="0" distR="0">
            <wp:extent cx="1234440" cy="1536192"/>
            <wp:effectExtent l="0" t="0" r="3810" b="698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weight testbench results location.png"/>
                    <pic:cNvPicPr/>
                  </pic:nvPicPr>
                  <pic:blipFill>
                    <a:blip r:embed="rId33"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34440" cy="1536192"/>
                    </a:xfrm>
                    <a:prstGeom prst="rect">
                      <a:avLst/>
                    </a:prstGeom>
                  </pic:spPr>
                </pic:pic>
              </a:graphicData>
            </a:graphic>
          </wp:inline>
        </w:drawing>
      </w:r>
    </w:p>
    <w:p w:rsidR="006667AC" w:rsidRDefault="006667AC" w:rsidP="00974B04">
      <w:pPr>
        <w:jc w:val="center"/>
        <w:rPr>
          <w:noProof/>
        </w:rPr>
      </w:pPr>
    </w:p>
    <w:p w:rsidR="00E44169" w:rsidRDefault="0007704B" w:rsidP="00A7642C">
      <w:r>
        <w:t xml:space="preserve">Open the newly generated weight bench configuration by double clicking it in the </w:t>
      </w:r>
      <w:r w:rsidRPr="0007704B">
        <w:rPr>
          <w:rFonts w:ascii="Courier New" w:hAnsi="Courier New" w:cs="Courier New"/>
          <w:sz w:val="16"/>
          <w:szCs w:val="16"/>
        </w:rPr>
        <w:t>GME Browser</w:t>
      </w:r>
      <w:r>
        <w:t>.</w:t>
      </w:r>
      <w:r w:rsidR="00DD1B2A">
        <w:t xml:space="preserve"> </w:t>
      </w:r>
      <w:r w:rsidR="00811387">
        <w:t xml:space="preserve"> </w:t>
      </w:r>
      <w:r w:rsidR="00334574">
        <w:t xml:space="preserve">Using the </w:t>
      </w:r>
      <w:r w:rsidR="00334574" w:rsidRPr="00334574">
        <w:rPr>
          <w:rFonts w:ascii="Courier New" w:hAnsi="Courier New"/>
          <w:sz w:val="16"/>
        </w:rPr>
        <w:t xml:space="preserve">Object Inspector, </w:t>
      </w:r>
      <w:r w:rsidR="00334574">
        <w:t>a</w:t>
      </w:r>
      <w:r w:rsidR="008A45A8">
        <w:t>lter the hull thickness values on the left (within the range of 19.05-30.48</w:t>
      </w:r>
      <w:r w:rsidR="00412F27">
        <w:t>)</w:t>
      </w:r>
      <w:r w:rsidR="008A45A8">
        <w:t xml:space="preserve"> and </w:t>
      </w:r>
      <w:r w:rsidR="00412F27">
        <w:t xml:space="preserve">run the </w:t>
      </w:r>
      <w:r w:rsidR="00412F27">
        <w:rPr>
          <w:noProof/>
        </w:rPr>
        <w:drawing>
          <wp:inline distT="0" distB="0" distL="0" distR="0">
            <wp:extent cx="180975" cy="18097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0975" cy="180975"/>
                    </a:xfrm>
                    <a:prstGeom prst="rect">
                      <a:avLst/>
                    </a:prstGeom>
                  </pic:spPr>
                </pic:pic>
              </a:graphicData>
            </a:graphic>
          </wp:inline>
        </w:drawing>
      </w:r>
      <w:r w:rsidR="00412F27">
        <w:t xml:space="preserve"> </w:t>
      </w:r>
      <w:r w:rsidR="008A45A8">
        <w:t>again to see the weight change</w:t>
      </w:r>
      <w:r w:rsidR="00320FBC">
        <w:rPr>
          <w:rStyle w:val="FootnoteReference"/>
        </w:rPr>
        <w:footnoteReference w:id="6"/>
      </w:r>
      <w:r w:rsidR="008A45A8">
        <w:t>.</w:t>
      </w:r>
    </w:p>
    <w:p w:rsidR="008A45A8" w:rsidRPr="008A45A8" w:rsidRDefault="008A45A8" w:rsidP="00A7642C"/>
    <w:p w:rsidR="00D24B0A" w:rsidRDefault="007D2A8C" w:rsidP="00DD1B2A">
      <w:pPr>
        <w:pStyle w:val="Heading2"/>
        <w:jc w:val="center"/>
      </w:pPr>
      <w:ins w:id="20" w:author="yaod" w:date="2011-09-22T14:04:00Z">
        <w:r>
          <w:rPr>
            <w:noProof/>
          </w:rPr>
          <w:pict>
            <v:oval id="Oval 109" o:spid="_x0000_s1058" style="position:absolute;left:0;text-align:left;margin-left:337.4pt;margin-top:1.45pt;width:15pt;height:13.8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" filled="f" strokecolor="red" strokeweight="2pt"/>
          </w:pict>
        </w:r>
        <w:r>
          <w:rPr>
            <w:noProof/>
          </w:rPr>
          <w:pict>
            <v:oval id="Oval 108" o:spid="_x0000_s1057" style="position:absolute;left:0;text-align:left;margin-left:283.2pt;margin-top:50pt;width:81pt;height:38.4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" filled="f" strokecolor="red" strokeweight="2pt"/>
          </w:pict>
        </w:r>
        <w:r>
          <w:rPr>
            <w:noProof/>
          </w:rPr>
          <w:pict>
            <v:oval id="Oval 107" o:spid="_x0000_s1056" style="position:absolute;left:0;text-align:left;margin-left:132pt;margin-top:23pt;width:96.6pt;height:171.6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" filled="f" strokecolor="red" strokeweight="2pt"/>
          </w:pict>
        </w:r>
      </w:ins>
      <w:r w:rsidR="00DD1B2A">
        <w:rPr>
          <w:noProof/>
        </w:rPr>
        <w:drawing>
          <wp:inline distT="0" distB="0" distL="0" distR="0">
            <wp:extent cx="2953512" cy="2551176"/>
            <wp:effectExtent l="0" t="0" r="0" b="190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weight testbench alter hull thickness.png"/>
                    <pic:cNvPicPr/>
                  </pic:nvPicPr>
                  <pic:blipFill>
                    <a:blip r:embed="rId34"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53512" cy="2551176"/>
                    </a:xfrm>
                    <a:prstGeom prst="rect">
                      <a:avLst/>
                    </a:prstGeom>
                  </pic:spPr>
                </pic:pic>
              </a:graphicData>
            </a:graphic>
          </wp:inline>
        </w:drawing>
      </w:r>
    </w:p>
    <w:p w:rsidR="00DD1B2A" w:rsidRDefault="00DD1B2A"/>
    <w:p w:rsidR="00DD1B2A" w:rsidRDefault="00DD1B2A">
      <w:pPr>
        <w:rPr>
          <w:rFonts w:asciiTheme="majorHAnsi" w:eastAsiaTheme="majorEastAsia" w:hAnsiTheme="majorHAnsi" w:cstheme="majorBidi"/>
          <w:b/>
          <w:bCs/>
          <w:color w:val="4F81BD" w:themeColor="accent1"/>
          <w:sz w:val="26"/>
          <w:szCs w:val="26"/>
        </w:rPr>
      </w:pPr>
    </w:p>
    <w:p w:rsidR="00AF0AF5" w:rsidRDefault="00AF0AF5">
      <w:pPr>
        <w:rPr>
          <w:rFonts w:asciiTheme="majorHAnsi" w:eastAsiaTheme="majorEastAsia" w:hAnsiTheme="majorHAnsi" w:cstheme="majorBidi"/>
          <w:b/>
          <w:bCs/>
          <w:color w:val="4F81BD" w:themeColor="accent1"/>
          <w:sz w:val="26"/>
          <w:szCs w:val="26"/>
        </w:rPr>
      </w:pPr>
      <w:r>
        <w:br w:type="page"/>
      </w:r>
    </w:p>
    <w:p w:rsidR="00214219" w:rsidRDefault="00214219" w:rsidP="00214219">
      <w:pPr>
        <w:pStyle w:val="Heading2"/>
      </w:pPr>
      <w:bookmarkStart w:id="21" w:name="_Toc200949437"/>
      <w:r>
        <w:t>Dynamic</w:t>
      </w:r>
      <w:r w:rsidR="00AA33B8">
        <w:t>s</w:t>
      </w:r>
      <w:r>
        <w:t xml:space="preserve"> Analysis</w:t>
      </w:r>
      <w:bookmarkEnd w:id="21"/>
    </w:p>
    <w:p w:rsidR="00D24B0A" w:rsidRDefault="00D24B0A" w:rsidP="00214219"/>
    <w:p w:rsidR="00B930AB" w:rsidRDefault="00243CE5" w:rsidP="00214219">
      <w:r>
        <w:t>Next, we will</w:t>
      </w:r>
      <w:r w:rsidR="00B930AB">
        <w:t xml:space="preserve"> evaluate the performance of the composite powertrain assembly in the context of a </w:t>
      </w:r>
      <w:r w:rsidR="00837AD7">
        <w:t>test b</w:t>
      </w:r>
      <w:r w:rsidR="00B930AB">
        <w:t xml:space="preserve">ench that will supply the stimulus under which we want to perform </w:t>
      </w:r>
      <w:r w:rsidR="00837AD7">
        <w:t>some</w:t>
      </w:r>
      <w:r w:rsidR="00B930AB">
        <w:t xml:space="preserve"> analysis.  I</w:t>
      </w:r>
      <w:r w:rsidR="00A82BA5">
        <w:t>n the following</w:t>
      </w:r>
      <w:r w:rsidR="00B930AB">
        <w:t xml:space="preserve"> case</w:t>
      </w:r>
      <w:r>
        <w:t>,</w:t>
      </w:r>
      <w:r w:rsidR="00B930AB">
        <w:t xml:space="preserve"> we have built a test bench scenario that drives throttle command and supplies a </w:t>
      </w:r>
      <w:r w:rsidR="00C03ACA">
        <w:t xml:space="preserve">varying </w:t>
      </w:r>
      <w:r w:rsidR="00B930AB">
        <w:t>torque load on the powertrain</w:t>
      </w:r>
      <w:r w:rsidR="00C03ACA">
        <w:t xml:space="preserve"> to simulate operation over various terrains</w:t>
      </w:r>
      <w:r w:rsidR="00B930AB">
        <w:t>.  The powertrain operation is monitored and recorded (engine torque, engine rpm,</w:t>
      </w:r>
      <w:r w:rsidR="002C45F0">
        <w:t xml:space="preserve"> battery V/I, ISG voltage, etc.).</w:t>
      </w:r>
      <w:r w:rsidR="00B930AB">
        <w:t xml:space="preserve"> </w:t>
      </w:r>
    </w:p>
    <w:p w:rsidR="00E44169" w:rsidRDefault="00CB0220" w:rsidP="00D24B0A">
      <w:r>
        <w:t xml:space="preserve">Open </w:t>
      </w:r>
      <w:r w:rsidRPr="0094122A">
        <w:rPr>
          <w:rFonts w:ascii="Courier New" w:hAnsi="Courier New" w:cs="Courier New"/>
          <w:sz w:val="16"/>
          <w:szCs w:val="16"/>
        </w:rPr>
        <w:t>Testing/DynamicsTestBenchExamples/0_MaxSpeed_TypicalTerrainCoursePerfTestbench</w:t>
      </w:r>
      <w:r>
        <w:t xml:space="preserve"> and run the </w:t>
      </w:r>
      <w:r w:rsidRPr="0094122A">
        <w:rPr>
          <w:rFonts w:ascii="Courier New" w:hAnsi="Courier New" w:cs="Courier New"/>
          <w:sz w:val="16"/>
          <w:szCs w:val="16"/>
        </w:rPr>
        <w:t>Master Interpreter</w:t>
      </w:r>
      <w:r>
        <w:t xml:space="preserve"> </w:t>
      </w:r>
      <w:r>
        <w:rPr>
          <w:noProof/>
        </w:rPr>
        <w:drawing>
          <wp:inline distT="0" distB="0" distL="0" distR="0">
            <wp:extent cx="180975" cy="180975"/>
            <wp:effectExtent l="0" t="0" r="9525"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0975" cy="180975"/>
                    </a:xfrm>
                    <a:prstGeom prst="rect">
                      <a:avLst/>
                    </a:prstGeom>
                  </pic:spPr>
                </pic:pic>
              </a:graphicData>
            </a:graphic>
          </wp:inline>
        </w:drawing>
      </w:r>
      <w:r>
        <w:t xml:space="preserve">. </w:t>
      </w:r>
    </w:p>
    <w:p w:rsidR="00CB0220" w:rsidRDefault="00CB0220" w:rsidP="00D24B0A"/>
    <w:p w:rsidR="001335F2" w:rsidRDefault="007D2A8C" w:rsidP="001335F2">
      <w:pPr>
        <w:jc w:val="center"/>
      </w:pPr>
      <w:ins w:id="22" w:author="yaod" w:date="2011-09-22T14:04:00Z">
        <w:r>
          <w:rPr>
            <w:noProof/>
          </w:rPr>
          <w:pict>
            <v:oval id="Oval 117" o:spid="_x0000_s1055" style="position:absolute;left:0;text-align:left;margin-left:333.6pt;margin-top:18.8pt;width:16.2pt;height:1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" filled="f" strokecolor="red" strokeweight="2pt"/>
          </w:pict>
        </w:r>
        <w:r>
          <w:rPr>
            <w:noProof/>
          </w:rPr>
          <w:pict>
            <v:oval id="Oval 116" o:spid="_x0000_s1054" style="position:absolute;left:0;text-align:left;margin-left:377.4pt;margin-top:96.2pt;width:81pt;height:21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" filled="f" strokecolor="red" strokeweight="2pt"/>
          </w:pict>
        </w:r>
      </w:ins>
      <w:r w:rsidR="001335F2">
        <w:rPr>
          <w:noProof/>
        </w:rPr>
        <w:drawing>
          <wp:inline distT="0" distB="0" distL="0" distR="0">
            <wp:extent cx="5330952" cy="3593592"/>
            <wp:effectExtent l="0" t="0" r="3175" b="698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dynamics model.png"/>
                    <pic:cNvPicPr/>
                  </pic:nvPicPr>
                  <pic:blipFill>
                    <a:blip r:embed="rId35"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330952" cy="3593592"/>
                    </a:xfrm>
                    <a:prstGeom prst="rect">
                      <a:avLst/>
                    </a:prstGeom>
                  </pic:spPr>
                </pic:pic>
              </a:graphicData>
            </a:graphic>
          </wp:inline>
        </w:drawing>
      </w:r>
    </w:p>
    <w:p w:rsidR="00E44169" w:rsidRDefault="00E44169" w:rsidP="00214219"/>
    <w:p w:rsidR="001335F2" w:rsidRDefault="001335F2" w:rsidP="00214219">
      <w:r>
        <w:t xml:space="preserve">The </w:t>
      </w:r>
      <w:r w:rsidRPr="0094122A">
        <w:rPr>
          <w:rFonts w:ascii="Courier New" w:hAnsi="Courier New" w:cs="Courier New"/>
          <w:sz w:val="16"/>
          <w:szCs w:val="16"/>
        </w:rPr>
        <w:t>Master Interpreter</w:t>
      </w:r>
      <w:r>
        <w:t xml:space="preserve"> shows that the </w:t>
      </w:r>
      <w:r w:rsidRPr="0094122A">
        <w:rPr>
          <w:rFonts w:ascii="Courier New" w:hAnsi="Courier New" w:cs="Courier New"/>
          <w:sz w:val="16"/>
          <w:szCs w:val="16"/>
        </w:rPr>
        <w:t>CyPhyDynamics Interpreter</w:t>
      </w:r>
      <w:r>
        <w:t xml:space="preserve"> will be run. Select an item under </w:t>
      </w:r>
      <w:r w:rsidRPr="0094122A">
        <w:rPr>
          <w:rFonts w:ascii="Courier New" w:hAnsi="Courier New" w:cs="Courier New"/>
          <w:sz w:val="16"/>
          <w:szCs w:val="16"/>
        </w:rPr>
        <w:t>Generated configuration models</w:t>
      </w:r>
      <w:r>
        <w:t xml:space="preserve">, then select one or more configurations under </w:t>
      </w:r>
      <w:r w:rsidRPr="0094122A">
        <w:rPr>
          <w:rFonts w:ascii="Courier New" w:hAnsi="Courier New" w:cs="Courier New"/>
          <w:sz w:val="16"/>
          <w:szCs w:val="16"/>
        </w:rPr>
        <w:t>Please select configurations</w:t>
      </w:r>
      <w:r>
        <w:t xml:space="preserve"> and select </w:t>
      </w:r>
      <w:r w:rsidRPr="0094122A">
        <w:rPr>
          <w:rFonts w:ascii="Courier New" w:hAnsi="Courier New" w:cs="Courier New"/>
          <w:sz w:val="16"/>
          <w:szCs w:val="16"/>
        </w:rPr>
        <w:t>OK</w:t>
      </w:r>
      <w:r>
        <w:t>.</w:t>
      </w:r>
    </w:p>
    <w:p w:rsidR="00E44169" w:rsidRDefault="007D2A8C" w:rsidP="001335F2">
      <w:pPr>
        <w:jc w:val="center"/>
      </w:pPr>
      <w:ins w:id="23" w:author="yaod" w:date="2011-09-22T14:04:00Z">
        <w:r>
          <w:rPr>
            <w:noProof/>
          </w:rPr>
          <w:pict>
            <v:oval id="Oval 121" o:spid="_x0000_s1053" style="position:absolute;left:0;text-align:left;margin-left:209.4pt;margin-top:184.8pt;width:49.8pt;height:18.6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" filled="f" strokecolor="red" strokeweight="2pt"/>
          </w:pict>
        </w:r>
        <w:r>
          <w:rPr>
            <w:noProof/>
          </w:rPr>
          <w:pict>
            <v:oval id="Oval 120" o:spid="_x0000_s1052" style="position:absolute;left:0;text-align:left;margin-left:162.6pt;margin-top:130.2pt;width:69.6pt;height:18.6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" filled="f" strokecolor="red" strokeweight="2pt"/>
          </w:pict>
        </w:r>
        <w:r>
          <w:rPr>
            <w:noProof/>
          </w:rPr>
          <w:pict>
            <v:oval id="Oval 118" o:spid="_x0000_s1051" style="position:absolute;left:0;text-align:left;margin-left:162.6pt;margin-top:40.2pt;width:61.8pt;height:18.6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" filled="f" strokecolor="red" strokeweight="2pt"/>
          </w:pict>
        </w:r>
        <w:r>
          <w:rPr>
            <w:noProof/>
          </w:rPr>
          <w:pict>
            <v:oval id="Oval 119" o:spid="_x0000_s1050" style="position:absolute;left:0;text-align:left;margin-left:241.2pt;margin-top:40.2pt;width:45.6pt;height:16.2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" filled="f" strokecolor="red" strokeweight="2pt"/>
          </w:pict>
        </w:r>
      </w:ins>
      <w:r w:rsidR="001335F2">
        <w:rPr>
          <w:noProof/>
        </w:rPr>
        <w:drawing>
          <wp:inline distT="0" distB="0" distL="0" distR="0">
            <wp:extent cx="2258568" cy="2706624"/>
            <wp:effectExtent l="0" t="0" r="889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dynamics interpreter.png"/>
                    <pic:cNvPicPr/>
                  </pic:nvPicPr>
                  <pic:blipFill>
                    <a:blip r:embed="rId36"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58568" cy="2706624"/>
                    </a:xfrm>
                    <a:prstGeom prst="rect">
                      <a:avLst/>
                    </a:prstGeom>
                  </pic:spPr>
                </pic:pic>
              </a:graphicData>
            </a:graphic>
          </wp:inline>
        </w:drawing>
      </w:r>
    </w:p>
    <w:p w:rsidR="001335F2" w:rsidRDefault="001335F2" w:rsidP="001335F2">
      <w:pPr>
        <w:jc w:val="center"/>
      </w:pPr>
    </w:p>
    <w:p w:rsidR="00243CE5" w:rsidRDefault="009444E3" w:rsidP="00214219">
      <w:r>
        <w:t xml:space="preserve">Open </w:t>
      </w:r>
      <w:r w:rsidR="00E44169">
        <w:t>MATLAB</w:t>
      </w:r>
      <w:r w:rsidR="00712B6E">
        <w:rPr>
          <w:rStyle w:val="FootnoteReference"/>
        </w:rPr>
        <w:footnoteReference w:id="7"/>
      </w:r>
      <w:r>
        <w:t xml:space="preserve">.  </w:t>
      </w:r>
    </w:p>
    <w:p w:rsidR="00243CE5" w:rsidRDefault="00243CE5" w:rsidP="00214219">
      <w:pPr>
        <w:rPr>
          <w:rFonts w:ascii="Courier New" w:hAnsi="Courier New" w:cs="Courier New"/>
          <w:sz w:val="16"/>
          <w:szCs w:val="16"/>
        </w:rPr>
      </w:pPr>
      <w:r>
        <w:t xml:space="preserve">Right-click Run the </w:t>
      </w:r>
      <w:r w:rsidRPr="00243CE5">
        <w:rPr>
          <w:rFonts w:ascii="Courier" w:hAnsi="Courier"/>
          <w:sz w:val="16"/>
          <w:szCs w:val="16"/>
        </w:rPr>
        <w:t>IFV_buildscript.m</w:t>
      </w:r>
      <w:r>
        <w:t xml:space="preserve"> found in the following directory: </w:t>
      </w:r>
    </w:p>
    <w:p w:rsidR="00243CE5" w:rsidRDefault="00243CE5" w:rsidP="00214219">
      <w:r w:rsidRPr="00E562A8">
        <w:rPr>
          <w:rFonts w:ascii="Courier New" w:hAnsi="Courier New" w:cs="Courier New"/>
          <w:sz w:val="16"/>
          <w:szCs w:val="16"/>
        </w:rPr>
        <w:t>C:\Users\Public\</w:t>
      </w:r>
      <w:r w:rsidR="00A15BB5">
        <w:rPr>
          <w:rFonts w:ascii="Courier New" w:hAnsi="Courier New" w:cs="Courier New"/>
          <w:sz w:val="16"/>
          <w:szCs w:val="16"/>
        </w:rPr>
        <w:t xml:space="preserve">Public </w:t>
      </w:r>
      <w:r w:rsidRPr="00E562A8">
        <w:rPr>
          <w:rFonts w:ascii="Courier New" w:hAnsi="Courier New" w:cs="Courier New"/>
          <w:sz w:val="16"/>
          <w:szCs w:val="16"/>
        </w:rPr>
        <w:t>Documents\META Documents\IFV Model\Output\0_MaxSpeed_TypicalTerrainCoursePerfTestbench\IFV_cfg</w:t>
      </w:r>
      <w:r w:rsidRPr="00E562A8">
        <w:rPr>
          <w:rFonts w:ascii="Courier New" w:hAnsi="Courier New" w:cs="Courier New"/>
          <w:sz w:val="16"/>
          <w:szCs w:val="16"/>
          <w:highlight w:val="yellow"/>
        </w:rPr>
        <w:t>##</w:t>
      </w:r>
      <w:r>
        <w:t>*</w:t>
      </w:r>
      <w:r w:rsidRPr="00E562A8">
        <w:rPr>
          <w:rFonts w:ascii="Courier New" w:hAnsi="Courier New" w:cs="Courier New"/>
          <w:sz w:val="16"/>
          <w:szCs w:val="16"/>
        </w:rPr>
        <w:t>\Dynamics interpreter</w:t>
      </w:r>
      <w:r>
        <w:t xml:space="preserve"> </w:t>
      </w:r>
    </w:p>
    <w:p w:rsidR="006E2D8C" w:rsidRPr="006B21D7" w:rsidRDefault="00243CE5" w:rsidP="00214219">
      <w:pPr>
        <w:rPr>
          <w:i/>
          <w:sz w:val="16"/>
        </w:rPr>
      </w:pPr>
      <w:r w:rsidRPr="006B21D7">
        <w:rPr>
          <w:i/>
          <w:sz w:val="16"/>
        </w:rPr>
        <w:t>*</w:t>
      </w:r>
      <w:r w:rsidR="006E2D8C" w:rsidRPr="006B21D7">
        <w:rPr>
          <w:i/>
          <w:sz w:val="16"/>
        </w:rPr>
        <w:t xml:space="preserve"> </w:t>
      </w:r>
      <w:proofErr w:type="gramStart"/>
      <w:r w:rsidR="006E2D8C" w:rsidRPr="006B21D7">
        <w:rPr>
          <w:i/>
          <w:sz w:val="16"/>
        </w:rPr>
        <w:t>obviously</w:t>
      </w:r>
      <w:proofErr w:type="gramEnd"/>
      <w:r w:rsidR="006E2D8C" w:rsidRPr="006B21D7">
        <w:rPr>
          <w:i/>
          <w:sz w:val="16"/>
        </w:rPr>
        <w:t xml:space="preserve">, </w:t>
      </w:r>
      <w:r w:rsidR="009444E3" w:rsidRPr="006B21D7">
        <w:rPr>
          <w:i/>
          <w:sz w:val="16"/>
        </w:rPr>
        <w:t xml:space="preserve">changing IFV_cfg## to </w:t>
      </w:r>
      <w:r w:rsidR="00074209" w:rsidRPr="006B21D7">
        <w:rPr>
          <w:i/>
          <w:sz w:val="16"/>
        </w:rPr>
        <w:t xml:space="preserve">[one of] </w:t>
      </w:r>
      <w:r w:rsidR="008713E9" w:rsidRPr="006B21D7">
        <w:rPr>
          <w:i/>
          <w:sz w:val="16"/>
        </w:rPr>
        <w:t>the configuration</w:t>
      </w:r>
      <w:r w:rsidR="00074209" w:rsidRPr="006B21D7">
        <w:rPr>
          <w:i/>
          <w:sz w:val="16"/>
        </w:rPr>
        <w:t>s</w:t>
      </w:r>
      <w:r w:rsidR="008713E9" w:rsidRPr="006B21D7">
        <w:rPr>
          <w:i/>
          <w:sz w:val="16"/>
        </w:rPr>
        <w:t xml:space="preserve"> number you </w:t>
      </w:r>
      <w:r w:rsidR="00074209" w:rsidRPr="006B21D7">
        <w:rPr>
          <w:i/>
          <w:sz w:val="16"/>
        </w:rPr>
        <w:t>chose</w:t>
      </w:r>
      <w:r w:rsidR="00591283" w:rsidRPr="006B21D7">
        <w:rPr>
          <w:i/>
          <w:sz w:val="16"/>
        </w:rPr>
        <w:t xml:space="preserve"> </w:t>
      </w:r>
      <w:r w:rsidR="00074209" w:rsidRPr="006B21D7">
        <w:rPr>
          <w:i/>
          <w:sz w:val="16"/>
        </w:rPr>
        <w:t>previously</w:t>
      </w:r>
    </w:p>
    <w:p w:rsidR="00214219" w:rsidRPr="006E2D8C" w:rsidRDefault="00214219" w:rsidP="00214219">
      <w:pPr>
        <w:rPr>
          <w:sz w:val="16"/>
        </w:rPr>
      </w:pPr>
    </w:p>
    <w:p w:rsidR="00805984" w:rsidRDefault="007D2A8C" w:rsidP="00805984">
      <w:pPr>
        <w:ind w:right="-270"/>
        <w:jc w:val="center"/>
      </w:pPr>
      <w:ins w:id="24" w:author="yaod" w:date="2011-09-22T14:04:00Z">
        <w:r>
          <w:rPr>
            <w:noProof/>
          </w:rPr>
          <w:pict>
            <v:oval id="Oval 122" o:spid="_x0000_s1049" style="position:absolute;left:0;text-align:left;margin-left:148.8pt;margin-top:45pt;width:222.6pt;height:29.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" filled="f" strokecolor="red" strokeweight="2pt"/>
          </w:pict>
        </w:r>
      </w:ins>
      <w:r w:rsidR="00805984">
        <w:rPr>
          <w:noProof/>
        </w:rPr>
        <w:drawing>
          <wp:inline distT="0" distB="0" distL="0" distR="0">
            <wp:extent cx="4572000" cy="2487168"/>
            <wp:effectExtent l="0" t="0" r="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 ifv_buildscript.png"/>
                    <pic:cNvPicPr/>
                  </pic:nvPicPr>
                  <pic:blipFill>
                    <a:blip r:embed="rId37"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572000" cy="2487168"/>
                    </a:xfrm>
                    <a:prstGeom prst="rect">
                      <a:avLst/>
                    </a:prstGeom>
                  </pic:spPr>
                </pic:pic>
              </a:graphicData>
            </a:graphic>
          </wp:inline>
        </w:drawing>
      </w:r>
    </w:p>
    <w:p w:rsidR="006E2D8C" w:rsidRDefault="006E2D8C" w:rsidP="005F1323">
      <w:pPr>
        <w:ind w:right="-270"/>
      </w:pPr>
    </w:p>
    <w:p w:rsidR="003E13FC" w:rsidRDefault="009A3FBB" w:rsidP="005F1323">
      <w:pPr>
        <w:ind w:right="-270"/>
      </w:pPr>
      <w:r>
        <w:t xml:space="preserve">The script generates a </w:t>
      </w:r>
      <w:r w:rsidR="00E44169">
        <w:t>MATLAB</w:t>
      </w:r>
      <w:r>
        <w:t xml:space="preserve"> simulation of </w:t>
      </w:r>
      <w:r w:rsidR="0064314E">
        <w:t>each</w:t>
      </w:r>
      <w:r>
        <w:t xml:space="preserve"> </w:t>
      </w:r>
      <w:r w:rsidR="0064314E">
        <w:t>particular point design’s</w:t>
      </w:r>
      <w:r>
        <w:t xml:space="preserve"> </w:t>
      </w:r>
      <w:r w:rsidR="0064314E">
        <w:t>power train</w:t>
      </w:r>
      <w:r>
        <w:t>.</w:t>
      </w:r>
      <w:r w:rsidR="00BF263D">
        <w:t xml:space="preserve"> </w:t>
      </w:r>
      <w:r>
        <w:t xml:space="preserve"> Click the save button,</w:t>
      </w:r>
      <w:r w:rsidR="00282F07">
        <w:t xml:space="preserve"> and close the model.</w:t>
      </w:r>
    </w:p>
    <w:p w:rsidR="009A3FBB" w:rsidRDefault="009A3FBB" w:rsidP="005F1323">
      <w:pPr>
        <w:ind w:right="-270"/>
        <w:rPr>
          <w:rFonts w:ascii="Courier New" w:hAnsi="Courier New" w:cs="Courier New"/>
        </w:rPr>
      </w:pPr>
    </w:p>
    <w:p w:rsidR="00437DFE" w:rsidRPr="00591283" w:rsidRDefault="007D2A8C" w:rsidP="00282F07">
      <w:pPr>
        <w:ind w:right="-270"/>
        <w:jc w:val="center"/>
        <w:rPr>
          <w:rFonts w:ascii="Courier New" w:hAnsi="Courier New" w:cs="Courier New"/>
        </w:rPr>
      </w:pPr>
      <w:ins w:id="25" w:author="yaod" w:date="2011-09-22T14:04:00Z">
        <w:r w:rsidRPr="007D2A8C">
          <w:rPr>
            <w:noProof/>
          </w:rPr>
          <w:pict>
            <v:oval id="Oval 124" o:spid="_x0000_s1048" style="position:absolute;left:0;text-align:left;margin-left:321pt;margin-top:16.8pt;width:28.8pt;height:20.4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" filled="f" strokecolor="red" strokeweight="2pt"/>
          </w:pict>
        </w:r>
        <w:r w:rsidRPr="007D2A8C">
          <w:rPr>
            <w:noProof/>
          </w:rPr>
          <w:pict>
            <v:oval id="Oval 123" o:spid="_x0000_s1047" style="position:absolute;left:0;text-align:left;margin-left:193.8pt;margin-top:37.2pt;width:17.4pt;height:16.8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" filled="f" strokecolor="red" strokeweight="2pt"/>
          </w:pict>
        </w:r>
      </w:ins>
      <w:r w:rsidR="00282F07">
        <w:rPr>
          <w:rFonts w:ascii="Courier New" w:hAnsi="Courier New" w:cs="Courier New"/>
          <w:noProof/>
        </w:rPr>
        <w:drawing>
          <wp:inline distT="0" distB="0" distL="0" distR="0">
            <wp:extent cx="5486400" cy="2395728"/>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 simulation save and close.png"/>
                    <pic:cNvPicPr/>
                  </pic:nvPicPr>
                  <pic:blipFill>
                    <a:blip r:embed="rId38"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2395728"/>
                    </a:xfrm>
                    <a:prstGeom prst="rect">
                      <a:avLst/>
                    </a:prstGeom>
                  </pic:spPr>
                </pic:pic>
              </a:graphicData>
            </a:graphic>
          </wp:inline>
        </w:drawing>
      </w:r>
    </w:p>
    <w:p w:rsidR="009C0D76" w:rsidRDefault="007D2A8C" w:rsidP="00164C8C">
      <w:pPr>
        <w:jc w:val="center"/>
      </w:pPr>
      <w:ins w:id="26" w:author="yaod" w:date="2011-09-22T14:04:00Z">
        <w:r>
          <w:rPr>
            <w:noProof/>
          </w:rPr>
          <w:pict>
            <v:oval id="Oval 126" o:spid="_x0000_s1046" style="position:absolute;left:0;text-align:left;margin-left:76.8pt;margin-top:79.1pt;width:28.8pt;height:20.4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" filled="f" strokecolor="red" strokeweight="2pt"/>
          </w:pict>
        </w:r>
      </w:ins>
      <w:r w:rsidR="00164C8C">
        <w:rPr>
          <w:noProof/>
        </w:rPr>
        <w:drawing>
          <wp:inline distT="0" distB="0" distL="0" distR="0">
            <wp:extent cx="4581144" cy="2478024"/>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 reopen model.png"/>
                    <pic:cNvPicPr/>
                  </pic:nvPicPr>
                  <pic:blipFill>
                    <a:blip r:embed="rId39"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581144" cy="2478024"/>
                    </a:xfrm>
                    <a:prstGeom prst="rect">
                      <a:avLst/>
                    </a:prstGeom>
                  </pic:spPr>
                </pic:pic>
              </a:graphicData>
            </a:graphic>
          </wp:inline>
        </w:drawing>
      </w:r>
    </w:p>
    <w:p w:rsidR="003E13FC" w:rsidRDefault="003E13FC" w:rsidP="00D24B0A">
      <w:pPr>
        <w:jc w:val="both"/>
      </w:pPr>
    </w:p>
    <w:p w:rsidR="00437DFE" w:rsidRDefault="00D24B0A" w:rsidP="00D24B0A">
      <w:pPr>
        <w:jc w:val="both"/>
      </w:pPr>
      <w:r w:rsidRPr="00A7642C">
        <w:t xml:space="preserve">Use the </w:t>
      </w:r>
      <w:r w:rsidRPr="00A7642C">
        <w:rPr>
          <w:noProof/>
        </w:rPr>
        <w:drawing>
          <wp:inline distT="0" distB="0" distL="0" distR="0">
            <wp:extent cx="167005" cy="15621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67005" cy="156210"/>
                    </a:xfrm>
                    <a:prstGeom prst="rect">
                      <a:avLst/>
                    </a:prstGeom>
                    <a:noFill/>
                    <a:ln>
                      <a:noFill/>
                    </a:ln>
                  </pic:spPr>
                </pic:pic>
              </a:graphicData>
            </a:graphic>
          </wp:inline>
        </w:drawing>
      </w:r>
      <w:r w:rsidRPr="00A7642C">
        <w:t xml:space="preserve"> button to run the simulation</w:t>
      </w:r>
      <w:r w:rsidR="00437DFE">
        <w:t xml:space="preserve"> model that appears</w:t>
      </w:r>
      <w:r w:rsidRPr="00A7642C">
        <w:t xml:space="preserve">. </w:t>
      </w:r>
    </w:p>
    <w:p w:rsidR="00437DFE" w:rsidRDefault="007D2A8C" w:rsidP="00E32830">
      <w:pPr>
        <w:jc w:val="center"/>
      </w:pPr>
      <w:ins w:id="27" w:author="yaod" w:date="2011-09-22T14:04:00Z">
        <w:r>
          <w:rPr>
            <w:noProof/>
          </w:rPr>
          <w:pict>
            <v:oval id="Oval 128" o:spid="_x0000_s1045" style="position:absolute;left:0;text-align:left;margin-left:262.2pt;margin-top:36pt;width:24.6pt;height:20.4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" filled="f" strokecolor="red" strokeweight="2pt"/>
          </w:pict>
        </w:r>
      </w:ins>
      <w:r w:rsidR="00E32830">
        <w:rPr>
          <w:noProof/>
        </w:rPr>
        <w:drawing>
          <wp:inline distT="0" distB="0" distL="0" distR="0">
            <wp:extent cx="5486400" cy="2395728"/>
            <wp:effectExtent l="0" t="0" r="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 run simulation.png"/>
                    <pic:cNvPicPr/>
                  </pic:nvPicPr>
                  <pic:blipFill>
                    <a:blip r:embed="rId41"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486400" cy="2395728"/>
                    </a:xfrm>
                    <a:prstGeom prst="rect">
                      <a:avLst/>
                    </a:prstGeom>
                  </pic:spPr>
                </pic:pic>
              </a:graphicData>
            </a:graphic>
          </wp:inline>
        </w:drawing>
      </w:r>
    </w:p>
    <w:p w:rsidR="003E13FC" w:rsidRDefault="003E13FC" w:rsidP="00D24B0A">
      <w:pPr>
        <w:jc w:val="both"/>
      </w:pPr>
    </w:p>
    <w:p w:rsidR="003E13FC" w:rsidRDefault="00D24B0A" w:rsidP="00D24B0A">
      <w:pPr>
        <w:jc w:val="both"/>
      </w:pPr>
      <w:r w:rsidRPr="00A7642C">
        <w:t xml:space="preserve">Click on the </w:t>
      </w:r>
      <w:r w:rsidRPr="00A7642C">
        <w:rPr>
          <w:noProof/>
        </w:rPr>
        <w:drawing>
          <wp:inline distT="0" distB="0" distL="0" distR="0">
            <wp:extent cx="156210" cy="1447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2">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56210" cy="144780"/>
                    </a:xfrm>
                    <a:prstGeom prst="rect">
                      <a:avLst/>
                    </a:prstGeom>
                    <a:noFill/>
                    <a:ln>
                      <a:noFill/>
                    </a:ln>
                  </pic:spPr>
                </pic:pic>
              </a:graphicData>
            </a:graphic>
          </wp:inline>
        </w:drawing>
      </w:r>
      <w:r w:rsidRPr="00A7642C">
        <w:t xml:space="preserve"> button to auto scale each scope.</w:t>
      </w:r>
      <w:r w:rsidR="00D74803">
        <w:t xml:space="preserve"> (Some graph windows may be hiding behind others.)</w:t>
      </w:r>
      <w:r w:rsidRPr="00A7642C">
        <w:t xml:space="preserve"> This experiment shows different variables of the system during a specified scenario. The power demand of the diesel engine and the hybrid mode changes over time. The hybrid modes are as follows: charging the battery, discharging the battery, and the battery is disconnected.</w:t>
      </w:r>
    </w:p>
    <w:p w:rsidR="00D24B0A" w:rsidRPr="00A7642C" w:rsidRDefault="00D24B0A" w:rsidP="00D24B0A">
      <w:pPr>
        <w:jc w:val="both"/>
      </w:pPr>
    </w:p>
    <w:p w:rsidR="00591283" w:rsidRPr="00591283" w:rsidRDefault="007D2A8C" w:rsidP="00115F8D">
      <w:pPr>
        <w:jc w:val="center"/>
      </w:pPr>
      <w:ins w:id="28" w:author="yaod" w:date="2011-09-22T14:04:00Z">
        <w:r>
          <w:rPr>
            <w:noProof/>
          </w:rPr>
          <w:pict>
            <v:oval id="Oval 132" o:spid="_x0000_s1044" style="position:absolute;left:0;text-align:left;margin-left:30.6pt;margin-top:1.1pt;width:24.6pt;height:20.4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" filled="f" strokecolor="red" strokeweight="2pt"/>
          </w:pict>
        </w:r>
      </w:ins>
      <w:r w:rsidR="00115F8D">
        <w:rPr>
          <w:noProof/>
        </w:rPr>
        <w:drawing>
          <wp:inline distT="0" distB="0" distL="0" distR="0">
            <wp:extent cx="6400800" cy="336169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lab simulation done.png"/>
                    <pic:cNvPicPr/>
                  </pic:nvPicPr>
                  <pic:blipFill>
                    <a:blip r:embed="rId43"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400800" cy="3361690"/>
                    </a:xfrm>
                    <a:prstGeom prst="rect">
                      <a:avLst/>
                    </a:prstGeom>
                  </pic:spPr>
                </pic:pic>
              </a:graphicData>
            </a:graphic>
          </wp:inline>
        </w:drawing>
      </w:r>
    </w:p>
    <w:p w:rsidR="002B7A27" w:rsidRDefault="002B7A27" w:rsidP="00E157CE">
      <w:bookmarkStart w:id="29" w:name="_Toc193515805"/>
      <w:bookmarkStart w:id="30" w:name="_Toc193535326"/>
    </w:p>
    <w:p w:rsidR="00115F8D" w:rsidRPr="00E157CE" w:rsidRDefault="00115F8D" w:rsidP="00E157CE">
      <w:r w:rsidRPr="00E157CE">
        <w:t>Navigate to the following folder using Windows Explorer (changing IFV_cfg</w:t>
      </w:r>
      <w:r w:rsidRPr="00E157CE">
        <w:rPr>
          <w:highlight w:val="yellow"/>
        </w:rPr>
        <w:t>##</w:t>
      </w:r>
      <w:r w:rsidRPr="00E157CE">
        <w:t xml:space="preserve"> to the configuration number you elaborated).</w:t>
      </w:r>
      <w:bookmarkEnd w:id="29"/>
      <w:bookmarkEnd w:id="30"/>
    </w:p>
    <w:p w:rsidR="00115F8D" w:rsidRDefault="00115F8D" w:rsidP="00115F8D"/>
    <w:p w:rsidR="00115F8D" w:rsidRPr="00115F8D" w:rsidRDefault="00115F8D" w:rsidP="00115F8D">
      <w:pPr>
        <w:ind w:left="720" w:right="720"/>
        <w:rPr>
          <w:rFonts w:ascii="Courier New" w:hAnsi="Courier New" w:cs="Courier New"/>
          <w:sz w:val="16"/>
          <w:szCs w:val="16"/>
        </w:rPr>
      </w:pPr>
      <w:r w:rsidRPr="00115F8D">
        <w:rPr>
          <w:rFonts w:ascii="Courier New" w:hAnsi="Courier New" w:cs="Courier New"/>
          <w:sz w:val="16"/>
          <w:szCs w:val="16"/>
        </w:rPr>
        <w:t>C:\Users\Public\</w:t>
      </w:r>
      <w:r w:rsidR="002B7A27">
        <w:rPr>
          <w:rFonts w:ascii="Courier New" w:hAnsi="Courier New" w:cs="Courier New"/>
          <w:sz w:val="16"/>
          <w:szCs w:val="16"/>
        </w:rPr>
        <w:t xml:space="preserve">Public </w:t>
      </w:r>
      <w:r w:rsidRPr="00115F8D">
        <w:rPr>
          <w:rFonts w:ascii="Courier New" w:hAnsi="Courier New" w:cs="Courier New"/>
          <w:sz w:val="16"/>
          <w:szCs w:val="16"/>
        </w:rPr>
        <w:t>Documents\META Documents\IFV Model\Output\0_MaxSpeed_TypicalTer</w:t>
      </w:r>
      <w:r>
        <w:rPr>
          <w:rFonts w:ascii="Courier New" w:hAnsi="Courier New" w:cs="Courier New"/>
          <w:sz w:val="16"/>
          <w:szCs w:val="16"/>
        </w:rPr>
        <w:t>rainCoursePerfTestbench\IFV_cfg</w:t>
      </w:r>
      <w:r w:rsidRPr="00115F8D">
        <w:rPr>
          <w:rFonts w:ascii="Courier New" w:hAnsi="Courier New" w:cs="Courier New"/>
          <w:sz w:val="16"/>
          <w:szCs w:val="16"/>
          <w:highlight w:val="yellow"/>
        </w:rPr>
        <w:t>##</w:t>
      </w:r>
      <w:r w:rsidRPr="00115F8D">
        <w:rPr>
          <w:rFonts w:ascii="Courier New" w:hAnsi="Courier New" w:cs="Courier New"/>
          <w:sz w:val="16"/>
          <w:szCs w:val="16"/>
        </w:rPr>
        <w:t>\Dynamics interpreter</w:t>
      </w:r>
    </w:p>
    <w:p w:rsidR="002B7A27" w:rsidRDefault="00E35760" w:rsidP="00E157CE">
      <w:bookmarkStart w:id="31" w:name="_Toc193515806"/>
      <w:bookmarkStart w:id="32" w:name="_Toc193535327"/>
      <w:r w:rsidRPr="00E157CE">
        <w:t xml:space="preserve">Run the script </w:t>
      </w:r>
      <w:r w:rsidRPr="00135812">
        <w:rPr>
          <w:rFonts w:ascii="Courier New" w:hAnsi="Courier New"/>
          <w:sz w:val="16"/>
        </w:rPr>
        <w:t>IFVCreatePNG.cmd</w:t>
      </w:r>
      <w:r w:rsidRPr="00E157CE">
        <w:t xml:space="preserve"> by double clicking it to generate</w:t>
      </w:r>
      <w:r w:rsidR="00D24B0A" w:rsidRPr="00E157CE">
        <w:t xml:space="preserve"> the composed bond graph</w:t>
      </w:r>
      <w:r w:rsidRPr="00E157CE">
        <w:t xml:space="preserve">. It will appear in the same directory named </w:t>
      </w:r>
      <w:r w:rsidRPr="00135812">
        <w:rPr>
          <w:rFonts w:ascii="Courier New" w:hAnsi="Courier New"/>
          <w:sz w:val="16"/>
        </w:rPr>
        <w:t>IFV_cfg</w:t>
      </w:r>
      <w:r w:rsidRPr="00135812">
        <w:rPr>
          <w:rFonts w:ascii="Courier New" w:hAnsi="Courier New"/>
          <w:sz w:val="16"/>
          <w:highlight w:val="yellow"/>
        </w:rPr>
        <w:t>##</w:t>
      </w:r>
      <w:proofErr w:type="gramStart"/>
      <w:r w:rsidRPr="00135812">
        <w:rPr>
          <w:rFonts w:ascii="Courier New" w:hAnsi="Courier New"/>
          <w:sz w:val="16"/>
        </w:rPr>
        <w:t>.png</w:t>
      </w:r>
      <w:proofErr w:type="gramEnd"/>
      <w:r w:rsidRPr="00E157CE">
        <w:t>.</w:t>
      </w:r>
      <w:bookmarkEnd w:id="31"/>
      <w:bookmarkEnd w:id="32"/>
    </w:p>
    <w:p w:rsidR="00D24B0A" w:rsidRPr="00E157CE" w:rsidRDefault="00D24B0A" w:rsidP="00E157CE"/>
    <w:p w:rsidR="005F1323" w:rsidRPr="005F1323" w:rsidRDefault="00E35760" w:rsidP="00E35760">
      <w:pPr>
        <w:jc w:val="center"/>
      </w:pPr>
      <w:r>
        <w:rPr>
          <w:noProof/>
        </w:rPr>
        <w:drawing>
          <wp:inline distT="0" distB="0" distL="0" distR="0">
            <wp:extent cx="6400800" cy="179641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FV_cfg24.png"/>
                    <pic:cNvPicPr/>
                  </pic:nvPicPr>
                  <pic:blipFill>
                    <a:blip r:embed="rId44"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6400800" cy="1796415"/>
                    </a:xfrm>
                    <a:prstGeom prst="rect">
                      <a:avLst/>
                    </a:prstGeom>
                  </pic:spPr>
                </pic:pic>
              </a:graphicData>
            </a:graphic>
          </wp:inline>
        </w:drawing>
      </w:r>
    </w:p>
    <w:p w:rsidR="00E35760" w:rsidRDefault="00E35760">
      <w:pPr>
        <w:rPr>
          <w:rFonts w:asciiTheme="majorHAnsi" w:eastAsiaTheme="majorEastAsia" w:hAnsiTheme="majorHAnsi" w:cstheme="majorBidi"/>
          <w:b/>
          <w:bCs/>
          <w:color w:val="4F81BD" w:themeColor="accent1"/>
          <w:sz w:val="26"/>
          <w:szCs w:val="26"/>
        </w:rPr>
      </w:pPr>
      <w:r>
        <w:br w:type="page"/>
      </w:r>
    </w:p>
    <w:p w:rsidR="005F1323" w:rsidRDefault="005F1323" w:rsidP="005F1323">
      <w:pPr>
        <w:pStyle w:val="Heading2"/>
      </w:pPr>
      <w:bookmarkStart w:id="33" w:name="_Toc200949438"/>
      <w:r>
        <w:t>Cyber Controller Evaluation</w:t>
      </w:r>
      <w:bookmarkEnd w:id="33"/>
    </w:p>
    <w:p w:rsidR="00026B63" w:rsidRDefault="00026B63" w:rsidP="005F1323"/>
    <w:p w:rsidR="0054741A" w:rsidRDefault="005F1323" w:rsidP="005F1323">
      <w:r>
        <w:t>Cyber controllers can be evaluated in the context of a test bench</w:t>
      </w:r>
      <w:r w:rsidR="00342382">
        <w:t>.</w:t>
      </w:r>
      <w:r w:rsidR="0095677F">
        <w:t xml:space="preserve"> </w:t>
      </w:r>
      <w:r w:rsidR="00026B63">
        <w:t xml:space="preserve"> </w:t>
      </w:r>
      <w:r w:rsidR="0095677F">
        <w:t>E</w:t>
      </w:r>
      <w:r>
        <w:t xml:space="preserve">xecution parameters can be varied to determine their effects on the dynamics. </w:t>
      </w:r>
      <w:r w:rsidR="00026B63">
        <w:t xml:space="preserve"> </w:t>
      </w:r>
      <w:r>
        <w:t xml:space="preserve">Cyber assemblies are tested dynamically using Simulink together with an add-on called </w:t>
      </w:r>
      <w:r w:rsidR="00026B63">
        <w:t>TrueTime, which</w:t>
      </w:r>
      <w:r>
        <w:t xml:space="preserve"> extends Simulink with blocks representing processor scheduling and network communications to investigate the effects of a computational platform on the controller design.  Just as in the Dynamics examples</w:t>
      </w:r>
      <w:r w:rsidR="00687CE0">
        <w:t xml:space="preserve"> above</w:t>
      </w:r>
      <w:r>
        <w:t>, we use Simulink to explore model behavior. The generated Simulink model will also contain TrueTime blocks to represent the architecture and deployment of the computer imp</w:t>
      </w:r>
      <w:r w:rsidR="00501293">
        <w:t>lementation of the controller.</w:t>
      </w:r>
      <w:r w:rsidR="00BE14F0">
        <w:t xml:space="preserve"> </w:t>
      </w:r>
      <w:r w:rsidR="00501293">
        <w:t xml:space="preserve"> </w:t>
      </w:r>
      <w:r>
        <w:t>For this example</w:t>
      </w:r>
      <w:r w:rsidR="00FA0516">
        <w:t>,</w:t>
      </w:r>
      <w:r>
        <w:t xml:space="preserve"> we will use a single-wheel suspension controller that damps vibrations from the wheel t</w:t>
      </w:r>
      <w:r w:rsidR="00501293">
        <w:t>o the vehicle body.</w:t>
      </w:r>
      <w:r w:rsidR="00BE14F0">
        <w:t xml:space="preserve"> </w:t>
      </w:r>
      <w:r w:rsidR="00501293">
        <w:t xml:space="preserve"> </w:t>
      </w:r>
      <w:r>
        <w:t>The suspension test bench is defined with respect to a design container, which represents all possible vali</w:t>
      </w:r>
      <w:r w:rsidR="0054741A">
        <w:t xml:space="preserve">d configurations of the model. </w:t>
      </w:r>
    </w:p>
    <w:p w:rsidR="00BB7B67" w:rsidRDefault="005F1323" w:rsidP="005F1323">
      <w:r>
        <w:t xml:space="preserve">Open </w:t>
      </w:r>
      <w:r w:rsidRPr="0054741A">
        <w:rPr>
          <w:rFonts w:ascii="Courier New" w:hAnsi="Courier New" w:cs="Courier New"/>
          <w:sz w:val="16"/>
          <w:szCs w:val="16"/>
        </w:rPr>
        <w:t>IFV/Testing/CyberTestBenchExamples/Single_Suspension</w:t>
      </w:r>
      <w:r w:rsidR="0054741A">
        <w:t>.</w:t>
      </w:r>
      <w:r w:rsidR="009B7F95">
        <w:t xml:space="preserve"> </w:t>
      </w:r>
      <w:r w:rsidR="00BE14F0">
        <w:t xml:space="preserve"> </w:t>
      </w:r>
      <w:r w:rsidR="009B7F95">
        <w:t xml:space="preserve">Note the addition of the </w:t>
      </w:r>
      <w:r w:rsidR="009B7F95" w:rsidRPr="0014525A">
        <w:rPr>
          <w:rFonts w:ascii="Courier New" w:hAnsi="Courier New" w:cs="Courier New"/>
          <w:sz w:val="16"/>
          <w:szCs w:val="16"/>
        </w:rPr>
        <w:t>Cyber-Param</w:t>
      </w:r>
      <w:r w:rsidR="009B7F95">
        <w:t xml:space="preserve"> objects in the model: </w:t>
      </w:r>
      <w:r w:rsidR="009B7F95" w:rsidRPr="0014525A">
        <w:rPr>
          <w:rFonts w:ascii="Courier New" w:hAnsi="Courier New" w:cs="Courier New"/>
          <w:sz w:val="16"/>
          <w:szCs w:val="16"/>
        </w:rPr>
        <w:t>SchedResolution</w:t>
      </w:r>
      <w:r w:rsidR="009B7F95">
        <w:t xml:space="preserve"> is a global parameter that determines the size of the scheduling ticks that will be used to calculate the real-time schedule offsets (note: changing the global scheduling resolution may break the example).  </w:t>
      </w:r>
      <w:r w:rsidR="009B7F95" w:rsidRPr="00280555">
        <w:rPr>
          <w:rFonts w:ascii="Courier New" w:hAnsi="Courier New" w:cs="Courier New"/>
          <w:sz w:val="16"/>
          <w:szCs w:val="16"/>
        </w:rPr>
        <w:t>ExecPeriod</w:t>
      </w:r>
      <w:r w:rsidR="009B7F95">
        <w:t xml:space="preserve"> specifies the sample rate of the real-time components, and </w:t>
      </w:r>
      <w:r w:rsidR="009B7F95" w:rsidRPr="00280555">
        <w:rPr>
          <w:rFonts w:ascii="Courier New" w:hAnsi="Courier New" w:cs="Courier New"/>
          <w:sz w:val="16"/>
          <w:szCs w:val="16"/>
        </w:rPr>
        <w:t>WCET</w:t>
      </w:r>
      <w:r w:rsidR="009B7F95">
        <w:t xml:space="preserve"> keeps the worst-case execution time for the suspension controller.  </w:t>
      </w:r>
      <w:r w:rsidR="009B7F95" w:rsidRPr="002E2268">
        <w:rPr>
          <w:rFonts w:ascii="Courier New" w:hAnsi="Courier New" w:cs="Courier New"/>
          <w:sz w:val="16"/>
          <w:szCs w:val="16"/>
        </w:rPr>
        <w:t>ExecPeriod</w:t>
      </w:r>
      <w:r w:rsidR="009B7F95">
        <w:t xml:space="preserve"> and </w:t>
      </w:r>
      <w:r w:rsidR="009B7F95" w:rsidRPr="00BE14F0">
        <w:rPr>
          <w:rFonts w:ascii="Courier New" w:hAnsi="Courier New"/>
          <w:sz w:val="16"/>
        </w:rPr>
        <w:t>WCET</w:t>
      </w:r>
      <w:r w:rsidR="009B7F95">
        <w:t xml:space="preserve"> are specified per-</w:t>
      </w:r>
      <w:r w:rsidR="00BE14F0">
        <w:t>component</w:t>
      </w:r>
      <w:r w:rsidR="009B7F95">
        <w:t xml:space="preserve"> and then exposed as</w:t>
      </w:r>
      <w:r w:rsidR="00E148FB">
        <w:t xml:space="preserve"> ports in the model hierarchy.</w:t>
      </w:r>
    </w:p>
    <w:p w:rsidR="005F1323" w:rsidRDefault="005F1323" w:rsidP="005F1323"/>
    <w:p w:rsidR="00BB7B67" w:rsidRDefault="007D2A8C" w:rsidP="00F80BB2">
      <w:pPr>
        <w:jc w:val="center"/>
      </w:pPr>
      <w:ins w:id="34" w:author="yaod" w:date="2011-09-22T14:04:00Z">
        <w:r>
          <w:rPr>
            <w:noProof/>
          </w:rPr>
          <w:pict>
            <v:oval id="Oval 133" o:spid="_x0000_s1043" style="position:absolute;left:0;text-align:left;margin-left:393.6pt;margin-top:85pt;width:63.6pt;height:20.4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" filled="f" strokecolor="red" strokeweight="2pt"/>
          </w:pict>
        </w:r>
      </w:ins>
      <w:r w:rsidR="005A71E5">
        <w:rPr>
          <w:noProof/>
        </w:rPr>
        <w:drawing>
          <wp:inline distT="0" distB="0" distL="0" distR="0">
            <wp:extent cx="5824728" cy="388620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suspension model.png"/>
                    <pic:cNvPicPr/>
                  </pic:nvPicPr>
                  <pic:blipFill>
                    <a:blip r:embed="rId45"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824728" cy="3886200"/>
                    </a:xfrm>
                    <a:prstGeom prst="rect">
                      <a:avLst/>
                    </a:prstGeom>
                  </pic:spPr>
                </pic:pic>
              </a:graphicData>
            </a:graphic>
          </wp:inline>
        </w:drawing>
      </w:r>
    </w:p>
    <w:p w:rsidR="005F1323" w:rsidRPr="00DF7CAD" w:rsidRDefault="005F1323" w:rsidP="00BB7B67"/>
    <w:p w:rsidR="00BB7B67" w:rsidRDefault="005F1323" w:rsidP="005F1323">
      <w:r>
        <w:t xml:space="preserve">Changing aspects to </w:t>
      </w:r>
      <w:r w:rsidRPr="002E2268">
        <w:rPr>
          <w:rFonts w:ascii="Courier New" w:hAnsi="Courier New" w:cs="Courier New"/>
          <w:sz w:val="16"/>
          <w:szCs w:val="16"/>
        </w:rPr>
        <w:t>TB</w:t>
      </w:r>
      <w:r w:rsidR="001E750E">
        <w:rPr>
          <w:rFonts w:ascii="Courier New" w:hAnsi="Courier New" w:cs="Courier New"/>
          <w:sz w:val="16"/>
          <w:szCs w:val="16"/>
        </w:rPr>
        <w:t>ValueFlow</w:t>
      </w:r>
      <w:r w:rsidRPr="002E2268">
        <w:rPr>
          <w:rFonts w:ascii="Courier New" w:hAnsi="Courier New" w:cs="Courier New"/>
          <w:sz w:val="16"/>
          <w:szCs w:val="16"/>
        </w:rPr>
        <w:t>Aspect</w:t>
      </w:r>
      <w:r>
        <w:t xml:space="preserve"> shows the hierarchical parameter connections from the test bench into the wheel assembly components as well as the parameter connection from the wheel assembly to the total vehicle mass parameter, as shown below.  The vehicle mass will have to be calculated automatically for a particular configuration in order to get the right suspension dynamics for that configuration.</w:t>
      </w:r>
    </w:p>
    <w:p w:rsidR="005F1323" w:rsidRDefault="005F1323" w:rsidP="005F1323"/>
    <w:p w:rsidR="00BB7B67" w:rsidRDefault="00416203" w:rsidP="00416203">
      <w:pPr>
        <w:jc w:val="center"/>
      </w:pPr>
      <w:r>
        <w:rPr>
          <w:noProof/>
        </w:rPr>
        <w:drawing>
          <wp:inline distT="0" distB="0" distL="0" distR="0">
            <wp:extent cx="2825496" cy="2514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suspension architectural aspect.png"/>
                    <pic:cNvPicPr/>
                  </pic:nvPicPr>
                  <pic:blipFill>
                    <a:blip r:embed="rId46"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825496" cy="2514600"/>
                    </a:xfrm>
                    <a:prstGeom prst="rect">
                      <a:avLst/>
                    </a:prstGeom>
                  </pic:spPr>
                </pic:pic>
              </a:graphicData>
            </a:graphic>
          </wp:inline>
        </w:drawing>
      </w:r>
    </w:p>
    <w:p w:rsidR="005F1323" w:rsidRDefault="005F1323" w:rsidP="00416203">
      <w:pPr>
        <w:jc w:val="center"/>
      </w:pPr>
    </w:p>
    <w:p w:rsidR="00BB7B67" w:rsidRDefault="005F1323" w:rsidP="005F1323">
      <w:r>
        <w:t>The model interpreters relevant to the cyber example are as follows:</w:t>
      </w:r>
    </w:p>
    <w:p w:rsidR="005F1323" w:rsidRDefault="005F1323" w:rsidP="005F1323"/>
    <w:p w:rsidR="00BB7B67" w:rsidRDefault="0041714C" w:rsidP="0041714C">
      <w:pPr>
        <w:jc w:val="center"/>
      </w:pPr>
      <w:r>
        <w:rPr>
          <w:noProof/>
        </w:rPr>
        <w:drawing>
          <wp:inline distT="0" distB="0" distL="0" distR="0">
            <wp:extent cx="1911096" cy="219456"/>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cyber interpreters.png"/>
                    <pic:cNvPicPr/>
                  </pic:nvPicPr>
                  <pic:blipFill>
                    <a:blip r:embed="rId47">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911096" cy="219456"/>
                    </a:xfrm>
                    <a:prstGeom prst="rect">
                      <a:avLst/>
                    </a:prstGeom>
                  </pic:spPr>
                </pic:pic>
              </a:graphicData>
            </a:graphic>
          </wp:inline>
        </w:drawing>
      </w:r>
    </w:p>
    <w:p w:rsidR="005F1323" w:rsidRDefault="005F1323" w:rsidP="0041714C">
      <w:pPr>
        <w:jc w:val="center"/>
      </w:pPr>
    </w:p>
    <w:p w:rsidR="005F1323" w:rsidRPr="00F31E23" w:rsidRDefault="005F1323" w:rsidP="005F1323">
      <w:pPr>
        <w:numPr>
          <w:ilvl w:val="0"/>
          <w:numId w:val="1"/>
        </w:numPr>
      </w:pPr>
      <w:r w:rsidRPr="00017BFB">
        <w:rPr>
          <w:noProof/>
        </w:rPr>
        <w:drawing>
          <wp:inline distT="0" distB="0" distL="0" distR="0">
            <wp:extent cx="295325" cy="324901"/>
            <wp:effectExtent l="0" t="0" r="9525" b="5715"/>
            <wp:docPr id="19" name="Picture 4" descr="Parallels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Parallels Picture 2.png"/>
                    <pic:cNvPicPr>
                      <a:picLocks noChangeAspect="1"/>
                    </pic:cNvPicPr>
                  </pic:nvPicPr>
                  <pic:blipFill rotWithShape="1">
                    <a:blip r:embed="rId48">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7033" t="5194" r="51384" b="91658"/>
                    <a:stretch/>
                  </pic:blipFill>
                  <pic:spPr>
                    <a:xfrm>
                      <a:off x="0" y="0"/>
                      <a:ext cx="295325" cy="324901"/>
                    </a:xfrm>
                    <a:prstGeom prst="rect">
                      <a:avLst/>
                    </a:prstGeom>
                  </pic:spPr>
                </pic:pic>
              </a:graphicData>
            </a:graphic>
          </wp:inline>
        </w:drawing>
      </w:r>
      <w:r>
        <w:t xml:space="preserve"> </w:t>
      </w:r>
      <w:r w:rsidRPr="00C749A6">
        <w:rPr>
          <w:rFonts w:ascii="Courier New" w:hAnsi="Courier New" w:cs="Courier New"/>
          <w:sz w:val="16"/>
          <w:szCs w:val="16"/>
        </w:rPr>
        <w:t>Design space exploration</w:t>
      </w:r>
      <w:r w:rsidRPr="00F31E23">
        <w:t xml:space="preserve"> – </w:t>
      </w:r>
      <w:r w:rsidR="007B7205">
        <w:t>A</w:t>
      </w:r>
      <w:r w:rsidRPr="00F31E23">
        <w:t>pply constraints</w:t>
      </w:r>
      <w:r w:rsidR="007B7205">
        <w:t>.</w:t>
      </w:r>
      <w:r w:rsidRPr="00F31E23">
        <w:t xml:space="preserve"> </w:t>
      </w:r>
      <w:r w:rsidR="007B7205">
        <w:t>E</w:t>
      </w:r>
      <w:r w:rsidRPr="00F31E23">
        <w:t>xplore the resulting design space</w:t>
      </w:r>
      <w:r w:rsidR="007B7205">
        <w:t>.</w:t>
      </w:r>
      <w:r w:rsidRPr="00F31E23">
        <w:t xml:space="preserve"> </w:t>
      </w:r>
      <w:r w:rsidR="007B7205">
        <w:t>S</w:t>
      </w:r>
      <w:r w:rsidRPr="00F31E23">
        <w:t>elect specific configurations</w:t>
      </w:r>
      <w:r w:rsidR="007B7205">
        <w:t>. Ex</w:t>
      </w:r>
      <w:r w:rsidRPr="00F31E23">
        <w:t xml:space="preserve">port </w:t>
      </w:r>
      <w:r w:rsidR="007B7205">
        <w:t>and</w:t>
      </w:r>
      <w:r w:rsidRPr="00F31E23">
        <w:t xml:space="preserve"> save them in the model.</w:t>
      </w:r>
    </w:p>
    <w:p w:rsidR="005F1323" w:rsidRDefault="005F1323" w:rsidP="005F1323">
      <w:pPr>
        <w:numPr>
          <w:ilvl w:val="0"/>
          <w:numId w:val="1"/>
        </w:numPr>
      </w:pPr>
      <w:r w:rsidRPr="00017BFB">
        <w:rPr>
          <w:noProof/>
        </w:rPr>
        <w:drawing>
          <wp:inline distT="0" distB="0" distL="0" distR="0">
            <wp:extent cx="324857" cy="295365"/>
            <wp:effectExtent l="0" t="0" r="5715" b="9525"/>
            <wp:docPr id="33" name="Picture 5" descr="Parallels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Parallels Picture 2.png"/>
                    <pic:cNvPicPr>
                      <a:picLocks noChangeAspect="1"/>
                    </pic:cNvPicPr>
                  </pic:nvPicPr>
                  <pic:blipFill rotWithShape="1">
                    <a:blip r:embed="rId48">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5504" t="4969" r="52754" b="92169"/>
                    <a:stretch/>
                  </pic:blipFill>
                  <pic:spPr>
                    <a:xfrm>
                      <a:off x="0" y="0"/>
                      <a:ext cx="324857" cy="295365"/>
                    </a:xfrm>
                    <a:prstGeom prst="rect">
                      <a:avLst/>
                    </a:prstGeom>
                  </pic:spPr>
                </pic:pic>
              </a:graphicData>
            </a:graphic>
          </wp:inline>
        </w:drawing>
      </w:r>
      <w:r>
        <w:t xml:space="preserve"> </w:t>
      </w:r>
      <w:r w:rsidRPr="00C749A6">
        <w:rPr>
          <w:rFonts w:ascii="Courier New" w:hAnsi="Courier New" w:cs="Courier New"/>
          <w:sz w:val="16"/>
          <w:szCs w:val="16"/>
        </w:rPr>
        <w:t>Generate component assembly</w:t>
      </w:r>
      <w:r w:rsidRPr="00F31E23">
        <w:t xml:space="preserve"> – </w:t>
      </w:r>
      <w:r w:rsidR="00C749A6">
        <w:t>C</w:t>
      </w:r>
      <w:r w:rsidRPr="00F31E23">
        <w:t>reate</w:t>
      </w:r>
      <w:r w:rsidR="00C749A6">
        <w:t>/assemble</w:t>
      </w:r>
      <w:r w:rsidRPr="00F31E23">
        <w:t xml:space="preserve"> models from the exported configurations.</w:t>
      </w:r>
    </w:p>
    <w:p w:rsidR="00C57BCD" w:rsidRPr="00F31E23" w:rsidRDefault="00C57BCD" w:rsidP="005F1323">
      <w:pPr>
        <w:numPr>
          <w:ilvl w:val="0"/>
          <w:numId w:val="1"/>
        </w:numPr>
      </w:pPr>
      <w:r>
        <w:rPr>
          <w:noProof/>
        </w:rPr>
        <w:drawing>
          <wp:inline distT="0" distB="0" distL="0" distR="0">
            <wp:extent cx="295275" cy="26959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5275" cy="269599"/>
                    </a:xfrm>
                    <a:prstGeom prst="rect">
                      <a:avLst/>
                    </a:prstGeom>
                  </pic:spPr>
                </pic:pic>
              </a:graphicData>
            </a:graphic>
          </wp:inline>
        </w:drawing>
      </w:r>
      <w:r>
        <w:t xml:space="preserve"> </w:t>
      </w:r>
      <w:r w:rsidRPr="00FA0516">
        <w:rPr>
          <w:rFonts w:ascii="Courier" w:hAnsi="Courier"/>
          <w:sz w:val="16"/>
          <w:szCs w:val="16"/>
        </w:rPr>
        <w:t>Formula Evaluator</w:t>
      </w:r>
      <w:r>
        <w:t xml:space="preserve"> </w:t>
      </w:r>
      <w:r w:rsidRPr="00F31E23">
        <w:t>–</w:t>
      </w:r>
      <w:r>
        <w:t xml:space="preserve"> Compute Properties based on Parameters and Formulas.</w:t>
      </w:r>
    </w:p>
    <w:p w:rsidR="00084C4D" w:rsidRDefault="005F1323" w:rsidP="005F1323">
      <w:pPr>
        <w:numPr>
          <w:ilvl w:val="0"/>
          <w:numId w:val="1"/>
        </w:numPr>
      </w:pPr>
      <w:r w:rsidRPr="00017BFB">
        <w:rPr>
          <w:noProof/>
        </w:rPr>
        <w:drawing>
          <wp:inline distT="0" distB="0" distL="0" distR="0">
            <wp:extent cx="295325" cy="265828"/>
            <wp:effectExtent l="0" t="0" r="9525" b="0"/>
            <wp:docPr id="36" name="Picture 6" descr="Parallels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Parallels Picture 2.png"/>
                    <pic:cNvPicPr>
                      <a:picLocks noChangeAspect="1"/>
                    </pic:cNvPicPr>
                  </pic:nvPicPr>
                  <pic:blipFill rotWithShape="1">
                    <a:blip r:embed="rId48">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56824" t="5255" r="41593" b="92169"/>
                    <a:stretch/>
                  </pic:blipFill>
                  <pic:spPr>
                    <a:xfrm>
                      <a:off x="0" y="0"/>
                      <a:ext cx="295325" cy="265828"/>
                    </a:xfrm>
                    <a:prstGeom prst="rect">
                      <a:avLst/>
                    </a:prstGeom>
                  </pic:spPr>
                </pic:pic>
              </a:graphicData>
            </a:graphic>
          </wp:inline>
        </w:drawing>
      </w:r>
      <w:r>
        <w:t xml:space="preserve"> </w:t>
      </w:r>
      <w:r w:rsidR="00084C4D" w:rsidRPr="00C749A6">
        <w:rPr>
          <w:rFonts w:ascii="Courier New" w:hAnsi="Courier New" w:cs="Courier New"/>
          <w:sz w:val="16"/>
          <w:szCs w:val="16"/>
        </w:rPr>
        <w:t>Master Interpreter</w:t>
      </w:r>
      <w:r w:rsidRPr="00F31E23">
        <w:t xml:space="preserve"> – </w:t>
      </w:r>
      <w:r w:rsidR="00C749A6">
        <w:t>C</w:t>
      </w:r>
      <w:r w:rsidRPr="00F31E23">
        <w:t xml:space="preserve">reate test benches for specific configurations. </w:t>
      </w:r>
    </w:p>
    <w:p w:rsidR="005F1323" w:rsidRPr="00F31E23" w:rsidRDefault="005F1323" w:rsidP="005F1323">
      <w:pPr>
        <w:numPr>
          <w:ilvl w:val="0"/>
          <w:numId w:val="1"/>
        </w:numPr>
      </w:pPr>
      <w:r w:rsidRPr="00017BFB">
        <w:rPr>
          <w:noProof/>
        </w:rPr>
        <w:drawing>
          <wp:inline distT="0" distB="0" distL="0" distR="0">
            <wp:extent cx="324857" cy="295365"/>
            <wp:effectExtent l="0" t="0" r="5715" b="9525"/>
            <wp:docPr id="38" name="Picture 8" descr="Parallels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Parallels Picture 2.png"/>
                    <pic:cNvPicPr>
                      <a:picLocks noChangeAspect="1"/>
                    </pic:cNvPicPr>
                  </pic:nvPicPr>
                  <pic:blipFill rotWithShape="1">
                    <a:blip r:embed="rId48">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9700" t="4969" r="48559" b="92169"/>
                    <a:stretch/>
                  </pic:blipFill>
                  <pic:spPr>
                    <a:xfrm>
                      <a:off x="0" y="0"/>
                      <a:ext cx="324857" cy="295365"/>
                    </a:xfrm>
                    <a:prstGeom prst="rect">
                      <a:avLst/>
                    </a:prstGeom>
                  </pic:spPr>
                </pic:pic>
              </a:graphicData>
            </a:graphic>
          </wp:inline>
        </w:drawing>
      </w:r>
      <w:r>
        <w:t xml:space="preserve"> </w:t>
      </w:r>
      <w:r w:rsidR="008F5FA3" w:rsidRPr="00C749A6">
        <w:rPr>
          <w:rFonts w:ascii="Courier New" w:hAnsi="Courier New" w:cs="Courier New"/>
          <w:sz w:val="16"/>
          <w:szCs w:val="16"/>
        </w:rPr>
        <w:t>CyPhy Dynamics Interpreter</w:t>
      </w:r>
      <w:r w:rsidRPr="00F31E23">
        <w:t xml:space="preserve"> – Check </w:t>
      </w:r>
      <w:r w:rsidRPr="00C749A6">
        <w:rPr>
          <w:rFonts w:ascii="Courier New" w:hAnsi="Courier New" w:cs="Courier New"/>
          <w:sz w:val="16"/>
          <w:szCs w:val="16"/>
        </w:rPr>
        <w:t>Use ESMoL Implementation</w:t>
      </w:r>
      <w:r w:rsidRPr="00F31E23">
        <w:t xml:space="preserve"> to generate a </w:t>
      </w:r>
      <w:r w:rsidRPr="00C749A6">
        <w:rPr>
          <w:rFonts w:ascii="Courier New" w:hAnsi="Courier New" w:cs="Courier New"/>
          <w:sz w:val="16"/>
          <w:szCs w:val="16"/>
        </w:rPr>
        <w:t>TrueTime</w:t>
      </w:r>
      <w:r w:rsidRPr="00F31E23">
        <w:t xml:space="preserve"> cyber model.  Leave unchecked to build the controller model with the ideal Simulink-only controller (no </w:t>
      </w:r>
      <w:r w:rsidRPr="00C749A6">
        <w:rPr>
          <w:rFonts w:ascii="Courier New" w:hAnsi="Courier New" w:cs="Courier New"/>
          <w:sz w:val="16"/>
          <w:szCs w:val="16"/>
        </w:rPr>
        <w:t>TrueTime</w:t>
      </w:r>
      <w:r w:rsidRPr="00F31E23">
        <w:t>).</w:t>
      </w:r>
    </w:p>
    <w:p w:rsidR="005F1323" w:rsidRDefault="005F1323" w:rsidP="005F1323">
      <w:r>
        <w:t xml:space="preserve">For the example, we assume that steps 1 &amp; 2 have already been run as described </w:t>
      </w:r>
      <w:r w:rsidR="00136097">
        <w:t>in previous sections of this document</w:t>
      </w:r>
      <w:r>
        <w:t>.</w:t>
      </w:r>
      <w:r w:rsidR="00C57BCD">
        <w:t xml:space="preserve"> </w:t>
      </w:r>
      <w:r w:rsidR="00773FFE" w:rsidRPr="00BE14F0">
        <w:t>Also,</w:t>
      </w:r>
      <w:r w:rsidR="00C57BCD" w:rsidRPr="00BE14F0">
        <w:t xml:space="preserve"> be sure to run </w:t>
      </w:r>
      <w:proofErr w:type="gramStart"/>
      <w:r w:rsidR="00C57BCD" w:rsidRPr="00BE14F0">
        <w:t>3</w:t>
      </w:r>
      <w:proofErr w:type="gramEnd"/>
      <w:r w:rsidR="00C57BCD" w:rsidRPr="00BE14F0">
        <w:t xml:space="preserve"> on the component assemblies</w:t>
      </w:r>
      <w:r w:rsidR="00BE14F0" w:rsidRPr="00BE14F0">
        <w:rPr>
          <w:rStyle w:val="FootnoteReference"/>
        </w:rPr>
        <w:footnoteReference w:id="8"/>
      </w:r>
      <w:r w:rsidR="00C57BCD">
        <w:t>.</w:t>
      </w:r>
      <w:r>
        <w:t xml:space="preserve"> </w:t>
      </w:r>
      <w:r w:rsidR="00210FF6">
        <w:t xml:space="preserve"> </w:t>
      </w:r>
      <w:r>
        <w:t>We will use the remaining steps to create test benches for specific configurations and generate a Simulink model for evaluation.</w:t>
      </w:r>
    </w:p>
    <w:p w:rsidR="00FA0516" w:rsidRDefault="00FA0516" w:rsidP="005F1323">
      <w:r>
        <w:t>Step 3:</w:t>
      </w:r>
      <w:r w:rsidR="005F1323">
        <w:t xml:space="preserve"> </w:t>
      </w:r>
      <w:r>
        <w:t xml:space="preserve">Navigate to the </w:t>
      </w:r>
      <w:r w:rsidRPr="00210FF6">
        <w:rPr>
          <w:rFonts w:ascii="Courier New" w:hAnsi="Courier New" w:cs="Courier New"/>
          <w:sz w:val="16"/>
          <w:szCs w:val="16"/>
        </w:rPr>
        <w:t>component assembly</w:t>
      </w:r>
      <w:r>
        <w:rPr>
          <w:rFonts w:ascii="Courier New" w:hAnsi="Courier New" w:cs="Courier New"/>
          <w:sz w:val="16"/>
          <w:szCs w:val="16"/>
        </w:rPr>
        <w:t xml:space="preserve"> </w:t>
      </w:r>
      <w:r w:rsidRPr="00017BFB">
        <w:rPr>
          <w:noProof/>
        </w:rPr>
        <w:drawing>
          <wp:inline distT="0" distB="0" distL="0" distR="0">
            <wp:extent cx="324857" cy="295365"/>
            <wp:effectExtent l="0" t="0" r="5715" b="9525"/>
            <wp:docPr id="43" name="Picture 5" descr="Parallels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Parallels Picture 2.png"/>
                    <pic:cNvPicPr>
                      <a:picLocks noChangeAspect="1"/>
                    </pic:cNvPicPr>
                  </pic:nvPicPr>
                  <pic:blipFill rotWithShape="1">
                    <a:blip r:embed="rId48">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5504" t="4969" r="52754" b="92169"/>
                    <a:stretch/>
                  </pic:blipFill>
                  <pic:spPr>
                    <a:xfrm>
                      <a:off x="0" y="0"/>
                      <a:ext cx="324857" cy="295365"/>
                    </a:xfrm>
                    <a:prstGeom prst="rect">
                      <a:avLst/>
                    </a:prstGeom>
                  </pic:spPr>
                </pic:pic>
              </a:graphicData>
            </a:graphic>
          </wp:inline>
        </w:drawing>
      </w:r>
      <w:r>
        <w:rPr>
          <w:rFonts w:cs="Courier New"/>
        </w:rPr>
        <w:t xml:space="preserve">generated in step 2.  Then run the </w:t>
      </w:r>
      <w:r w:rsidRPr="00FA0516">
        <w:rPr>
          <w:rFonts w:ascii="Courier" w:hAnsi="Courier"/>
          <w:sz w:val="16"/>
          <w:szCs w:val="16"/>
        </w:rPr>
        <w:t>Formula Evaluator</w:t>
      </w:r>
      <w:r>
        <w:rPr>
          <w:rFonts w:cs="Courier New"/>
        </w:rPr>
        <w:t xml:space="preserve"> by pressing the </w:t>
      </w:r>
      <w:r>
        <w:rPr>
          <w:noProof/>
        </w:rPr>
        <w:drawing>
          <wp:inline distT="0" distB="0" distL="0" distR="0">
            <wp:extent cx="295275" cy="26959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295275" cy="269599"/>
                    </a:xfrm>
                    <a:prstGeom prst="rect">
                      <a:avLst/>
                    </a:prstGeom>
                  </pic:spPr>
                </pic:pic>
              </a:graphicData>
            </a:graphic>
          </wp:inline>
        </w:drawing>
      </w:r>
      <w:r>
        <w:rPr>
          <w:rFonts w:cs="Courier New"/>
        </w:rPr>
        <w:t xml:space="preserve"> button.</w:t>
      </w:r>
      <w:r>
        <w:t xml:space="preserve">  </w:t>
      </w:r>
    </w:p>
    <w:p w:rsidR="00BB7B67" w:rsidRDefault="00FA0516" w:rsidP="005F1323">
      <w:r>
        <w:t xml:space="preserve">Step 4: </w:t>
      </w:r>
      <w:r w:rsidR="005F1323">
        <w:t xml:space="preserve">From the </w:t>
      </w:r>
      <w:r w:rsidR="005F1323" w:rsidRPr="006A367B">
        <w:rPr>
          <w:rFonts w:ascii="Courier New" w:hAnsi="Courier New" w:cs="Courier New"/>
          <w:sz w:val="16"/>
          <w:szCs w:val="16"/>
        </w:rPr>
        <w:t>Single_Suspension</w:t>
      </w:r>
      <w:r w:rsidR="005F1323">
        <w:t xml:space="preserve"> model, invoke the </w:t>
      </w:r>
      <w:r w:rsidR="00161AC2" w:rsidRPr="006A367B">
        <w:rPr>
          <w:rFonts w:ascii="Courier New" w:hAnsi="Courier New" w:cs="Courier New"/>
          <w:sz w:val="16"/>
          <w:szCs w:val="16"/>
        </w:rPr>
        <w:t>Master Interpreter</w:t>
      </w:r>
      <w:r w:rsidR="00161AC2">
        <w:t xml:space="preserve"> </w:t>
      </w:r>
      <w:r w:rsidR="005F1323" w:rsidRPr="00017BFB">
        <w:rPr>
          <w:noProof/>
        </w:rPr>
        <w:drawing>
          <wp:inline distT="0" distB="0" distL="0" distR="0">
            <wp:extent cx="295325" cy="265828"/>
            <wp:effectExtent l="0" t="0" r="9525" b="0"/>
            <wp:docPr id="39" name="Picture 6" descr="Parallels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Parallels Picture 2.png"/>
                    <pic:cNvPicPr>
                      <a:picLocks noChangeAspect="1"/>
                    </pic:cNvPicPr>
                  </pic:nvPicPr>
                  <pic:blipFill rotWithShape="1">
                    <a:blip r:embed="rId48">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56824" t="5255" r="41593" b="92169"/>
                    <a:stretch/>
                  </pic:blipFill>
                  <pic:spPr>
                    <a:xfrm>
                      <a:off x="0" y="0"/>
                      <a:ext cx="295325" cy="265828"/>
                    </a:xfrm>
                    <a:prstGeom prst="rect">
                      <a:avLst/>
                    </a:prstGeom>
                  </pic:spPr>
                </pic:pic>
              </a:graphicData>
            </a:graphic>
          </wp:inline>
        </w:drawing>
      </w:r>
      <w:r w:rsidR="005F1323">
        <w:t xml:space="preserve">.  </w:t>
      </w:r>
      <w:r w:rsidR="006A367B">
        <w:t>S</w:t>
      </w:r>
      <w:r w:rsidR="005F1323">
        <w:t xml:space="preserve">elect the configurations that you wish to evaluate. </w:t>
      </w:r>
      <w:r w:rsidR="007A769A">
        <w:t xml:space="preserve"> Click </w:t>
      </w:r>
      <w:r w:rsidR="007A769A" w:rsidRPr="007A769A">
        <w:rPr>
          <w:rFonts w:ascii="Courier New" w:hAnsi="Courier New" w:cs="Courier New"/>
          <w:sz w:val="16"/>
          <w:szCs w:val="16"/>
        </w:rPr>
        <w:t>OK</w:t>
      </w:r>
      <w:r w:rsidR="007A769A">
        <w:t>.</w:t>
      </w:r>
    </w:p>
    <w:p w:rsidR="00D64267" w:rsidRDefault="00D64267" w:rsidP="005F1323"/>
    <w:p w:rsidR="00BB7B67" w:rsidRDefault="006A367B" w:rsidP="006A367B">
      <w:pPr>
        <w:jc w:val="center"/>
      </w:pPr>
      <w:r>
        <w:rPr>
          <w:noProof/>
        </w:rPr>
        <w:drawing>
          <wp:inline distT="0" distB="0" distL="0" distR="0">
            <wp:extent cx="2267712" cy="2697480"/>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cyber formula evaluator.png"/>
                    <pic:cNvPicPr/>
                  </pic:nvPicPr>
                  <pic:blipFill>
                    <a:blip r:embed="rId50"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67712" cy="2697480"/>
                    </a:xfrm>
                    <a:prstGeom prst="rect">
                      <a:avLst/>
                    </a:prstGeom>
                  </pic:spPr>
                </pic:pic>
              </a:graphicData>
            </a:graphic>
          </wp:inline>
        </w:drawing>
      </w:r>
    </w:p>
    <w:p w:rsidR="005F1323" w:rsidRDefault="005F1323" w:rsidP="006A367B">
      <w:pPr>
        <w:jc w:val="center"/>
      </w:pPr>
    </w:p>
    <w:p w:rsidR="00BB7B67" w:rsidRDefault="005F1323" w:rsidP="005F1323">
      <w:r>
        <w:t xml:space="preserve">A new folder </w:t>
      </w:r>
      <w:r w:rsidR="00BD5341">
        <w:t>is</w:t>
      </w:r>
      <w:r>
        <w:t xml:space="preserve"> created with </w:t>
      </w:r>
      <w:r w:rsidR="00FA0516">
        <w:t>a</w:t>
      </w:r>
      <w:r>
        <w:t xml:space="preserve"> current time stamp.  Within the folder are newly created</w:t>
      </w:r>
      <w:r w:rsidR="00BD5341">
        <w:t xml:space="preserve"> test benches for the </w:t>
      </w:r>
      <w:r>
        <w:t>selected configurations.</w:t>
      </w:r>
    </w:p>
    <w:p w:rsidR="005F1323" w:rsidRDefault="005F1323" w:rsidP="005F1323"/>
    <w:p w:rsidR="00BB7B67" w:rsidRDefault="007D2A8C" w:rsidP="00BD5341">
      <w:pPr>
        <w:jc w:val="center"/>
      </w:pPr>
      <w:ins w:id="35" w:author="yaod" w:date="2011-09-22T14:04:00Z">
        <w:r>
          <w:rPr>
            <w:noProof/>
          </w:rPr>
          <w:pict>
            <v:oval id="Oval 68" o:spid="_x0000_s1042" style="position:absolute;left:0;text-align:left;margin-left:208.8pt;margin-top:57.9pt;width:63.6pt;height:20.4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" filled="f" strokecolor="red" strokeweight="2pt"/>
          </w:pict>
        </w:r>
      </w:ins>
      <w:r w:rsidR="00BD5341">
        <w:rPr>
          <w:noProof/>
        </w:rPr>
        <w:drawing>
          <wp:inline distT="0" distB="0" distL="0" distR="0">
            <wp:extent cx="1234440" cy="1600200"/>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suspension test benches.png"/>
                    <pic:cNvPicPr/>
                  </pic:nvPicPr>
                  <pic:blipFill>
                    <a:blip r:embed="rId51"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1234440" cy="1600200"/>
                    </a:xfrm>
                    <a:prstGeom prst="rect">
                      <a:avLst/>
                    </a:prstGeom>
                  </pic:spPr>
                </pic:pic>
              </a:graphicData>
            </a:graphic>
          </wp:inline>
        </w:drawing>
      </w:r>
    </w:p>
    <w:p w:rsidR="005F1323" w:rsidRDefault="005F1323" w:rsidP="00BD5341">
      <w:pPr>
        <w:jc w:val="center"/>
      </w:pPr>
    </w:p>
    <w:p w:rsidR="00BB7B67" w:rsidRDefault="005F1323" w:rsidP="005F1323">
      <w:r>
        <w:t xml:space="preserve">Opening one of the test benches shows the same structure as the </w:t>
      </w:r>
      <w:r w:rsidRPr="00AF23D3">
        <w:rPr>
          <w:rFonts w:ascii="Courier New" w:hAnsi="Courier New" w:cs="Courier New"/>
          <w:sz w:val="16"/>
          <w:szCs w:val="16"/>
        </w:rPr>
        <w:t>Single_Suspension</w:t>
      </w:r>
      <w:r>
        <w:t xml:space="preserve"> test bench.  The component in the center is no longer a design container</w:t>
      </w:r>
      <w:r w:rsidR="00AF23D3">
        <w:t>.</w:t>
      </w:r>
      <w:r>
        <w:t xml:space="preserve"> </w:t>
      </w:r>
      <w:r w:rsidR="000C1ED2">
        <w:t>Instead,</w:t>
      </w:r>
      <w:r w:rsidR="00AF23D3">
        <w:t xml:space="preserve"> it is </w:t>
      </w:r>
      <w:r>
        <w:t xml:space="preserve">a reference to a wheel assembly in the specific </w:t>
      </w:r>
      <w:r w:rsidR="000C1ED2">
        <w:t>point design</w:t>
      </w:r>
      <w:r>
        <w:t xml:space="preserve"> </w:t>
      </w:r>
      <w:r w:rsidR="00437114">
        <w:t xml:space="preserve">chosen. </w:t>
      </w:r>
    </w:p>
    <w:p w:rsidR="005F1323" w:rsidRDefault="005F1323" w:rsidP="005F1323"/>
    <w:p w:rsidR="00437114" w:rsidRDefault="00437114" w:rsidP="00437114">
      <w:pPr>
        <w:jc w:val="center"/>
      </w:pPr>
      <w:r>
        <w:rPr>
          <w:noProof/>
        </w:rPr>
        <w:drawing>
          <wp:inline distT="0" distB="0" distL="0" distR="0">
            <wp:extent cx="2816352" cy="2505456"/>
            <wp:effectExtent l="0" t="0" r="317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suspension cfg.png"/>
                    <pic:cNvPicPr/>
                  </pic:nvPicPr>
                  <pic:blipFill>
                    <a:blip r:embed="rId52"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816352" cy="2505456"/>
                    </a:xfrm>
                    <a:prstGeom prst="rect">
                      <a:avLst/>
                    </a:prstGeom>
                  </pic:spPr>
                </pic:pic>
              </a:graphicData>
            </a:graphic>
          </wp:inline>
        </w:drawing>
      </w:r>
    </w:p>
    <w:p w:rsidR="00BB7B67" w:rsidRDefault="005F1323" w:rsidP="005F1323">
      <w:proofErr w:type="gramStart"/>
      <w:r>
        <w:t xml:space="preserve">Step </w:t>
      </w:r>
      <w:r w:rsidR="00F279F3">
        <w:t>4</w:t>
      </w:r>
      <w:r>
        <w:t>.</w:t>
      </w:r>
      <w:proofErr w:type="gramEnd"/>
      <w:r>
        <w:t xml:space="preserve"> Press the </w:t>
      </w:r>
      <w:r w:rsidR="009C1C8C">
        <w:t>CyPhy Dynamics</w:t>
      </w:r>
      <w:r>
        <w:t xml:space="preserve"> </w:t>
      </w:r>
      <w:r w:rsidR="009C1C8C">
        <w:t>I</w:t>
      </w:r>
      <w:r>
        <w:t xml:space="preserve">nterpreter button to create the simulation model </w:t>
      </w:r>
      <w:r w:rsidRPr="00017BFB">
        <w:rPr>
          <w:noProof/>
        </w:rPr>
        <w:drawing>
          <wp:inline distT="0" distB="0" distL="0" distR="0">
            <wp:extent cx="324857" cy="295365"/>
            <wp:effectExtent l="0" t="0" r="5715" b="9525"/>
            <wp:docPr id="45" name="Picture 8" descr="Parallels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Parallels Picture 2.png"/>
                    <pic:cNvPicPr>
                      <a:picLocks noChangeAspect="1"/>
                    </pic:cNvPicPr>
                  </pic:nvPicPr>
                  <pic:blipFill rotWithShape="1">
                    <a:blip r:embed="rId48">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9700" t="4969" r="48559" b="92169"/>
                    <a:stretch/>
                  </pic:blipFill>
                  <pic:spPr>
                    <a:xfrm>
                      <a:off x="0" y="0"/>
                      <a:ext cx="324857" cy="295365"/>
                    </a:xfrm>
                    <a:prstGeom prst="rect">
                      <a:avLst/>
                    </a:prstGeom>
                  </pic:spPr>
                </pic:pic>
              </a:graphicData>
            </a:graphic>
          </wp:inline>
        </w:drawing>
      </w:r>
      <w:r>
        <w:t xml:space="preserve">.  </w:t>
      </w:r>
      <w:r w:rsidR="00E36C0D">
        <w:t>S</w:t>
      </w:r>
      <w:r>
        <w:t xml:space="preserve">elect </w:t>
      </w:r>
      <w:r w:rsidRPr="00E36C0D">
        <w:rPr>
          <w:rFonts w:ascii="Courier New" w:hAnsi="Courier New" w:cs="Courier New"/>
          <w:sz w:val="16"/>
          <w:szCs w:val="16"/>
        </w:rPr>
        <w:t>Use ESMoL Implementation</w:t>
      </w:r>
      <w:r>
        <w:t xml:space="preserve"> to generate the ESMoL cyber controller model</w:t>
      </w:r>
      <w:r w:rsidR="00704A43">
        <w:t xml:space="preserve"> (includes use of </w:t>
      </w:r>
      <w:r w:rsidR="00704A43" w:rsidRPr="00704A43">
        <w:rPr>
          <w:rFonts w:ascii="Courier New" w:hAnsi="Courier New" w:cs="Courier New"/>
          <w:sz w:val="16"/>
          <w:szCs w:val="16"/>
        </w:rPr>
        <w:t>TrueTime</w:t>
      </w:r>
      <w:r w:rsidR="00704A43">
        <w:t>)</w:t>
      </w:r>
      <w:r>
        <w:t>.</w:t>
      </w:r>
    </w:p>
    <w:p w:rsidR="005F1323" w:rsidRDefault="005F1323" w:rsidP="005F1323"/>
    <w:p w:rsidR="00BB7B67" w:rsidRDefault="007D2A8C" w:rsidP="00704A43">
      <w:pPr>
        <w:jc w:val="center"/>
      </w:pPr>
      <w:ins w:id="36" w:author="yaod" w:date="2011-09-22T14:04:00Z">
        <w:r>
          <w:rPr>
            <w:noProof/>
          </w:rPr>
          <w:pict>
            <v:oval id="Oval 94" o:spid="_x0000_s1041" style="position:absolute;left:0;text-align:left;margin-left:168pt;margin-top:12pt;width:63.6pt;height:20.4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" filled="f" strokecolor="red" strokeweight="2pt"/>
          </w:pict>
        </w:r>
      </w:ins>
      <w:r w:rsidR="00704A43">
        <w:rPr>
          <w:noProof/>
        </w:rPr>
        <w:drawing>
          <wp:inline distT="0" distB="0" distL="0" distR="0">
            <wp:extent cx="2286000" cy="2039112"/>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cyber dynamics interpreter.png"/>
                    <pic:cNvPicPr/>
                  </pic:nvPicPr>
                  <pic:blipFill>
                    <a:blip r:embed="rId53"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286000" cy="2039112"/>
                    </a:xfrm>
                    <a:prstGeom prst="rect">
                      <a:avLst/>
                    </a:prstGeom>
                  </pic:spPr>
                </pic:pic>
              </a:graphicData>
            </a:graphic>
          </wp:inline>
        </w:drawing>
      </w:r>
    </w:p>
    <w:p w:rsidR="005F1323" w:rsidRDefault="005F1323" w:rsidP="00704A43">
      <w:pPr>
        <w:jc w:val="center"/>
      </w:pPr>
    </w:p>
    <w:p w:rsidR="005F1323" w:rsidRDefault="005F1323" w:rsidP="005F1323">
      <w:r>
        <w:t xml:space="preserve">The interpreter </w:t>
      </w:r>
      <w:r w:rsidR="00050FF6">
        <w:t>will</w:t>
      </w:r>
      <w:r>
        <w:t xml:space="preserve"> create a new directory called </w:t>
      </w:r>
      <w:r w:rsidRPr="00474BB6">
        <w:rPr>
          <w:rFonts w:ascii="Courier New" w:hAnsi="Courier New" w:cs="Courier New"/>
          <w:sz w:val="16"/>
          <w:szCs w:val="16"/>
        </w:rPr>
        <w:t>generated</w:t>
      </w:r>
      <w:r>
        <w:t xml:space="preserve"> in the same location as the </w:t>
      </w:r>
      <w:r w:rsidRPr="00474BB6">
        <w:rPr>
          <w:rFonts w:ascii="Courier New" w:hAnsi="Courier New" w:cs="Courier New"/>
          <w:sz w:val="16"/>
          <w:szCs w:val="16"/>
        </w:rPr>
        <w:t>IFV.mga</w:t>
      </w:r>
      <w:r>
        <w:t xml:space="preserve"> model file, which contains (among other things) the following artifacts:</w:t>
      </w:r>
    </w:p>
    <w:p w:rsidR="005F1323" w:rsidRPr="00D11B8D" w:rsidRDefault="005F1323" w:rsidP="005F1323">
      <w:pPr>
        <w:pStyle w:val="ListParagraph"/>
        <w:numPr>
          <w:ilvl w:val="0"/>
          <w:numId w:val="2"/>
        </w:numPr>
      </w:pPr>
      <w:r w:rsidRPr="00D11B8D">
        <w:t>Library mdl-files: Simulink files from the Include directory are copied into the generated directory.  The Simulink build script will take driver and evaluation subsystems from those library models to build the full model.</w:t>
      </w:r>
    </w:p>
    <w:p w:rsidR="005F1323" w:rsidRPr="00D11B8D" w:rsidRDefault="005F1323" w:rsidP="005F1323">
      <w:pPr>
        <w:pStyle w:val="ListParagraph"/>
        <w:numPr>
          <w:ilvl w:val="0"/>
          <w:numId w:val="2"/>
        </w:numPr>
      </w:pPr>
      <w:r w:rsidRPr="00D11B8D">
        <w:t xml:space="preserve">MDAO_Init.m: script to populate the </w:t>
      </w:r>
      <w:r w:rsidR="00E44169">
        <w:t>MATLAB</w:t>
      </w:r>
      <w:r w:rsidRPr="00D11B8D">
        <w:t xml:space="preserve"> workspace with the proper parameter values (taken from the model).</w:t>
      </w:r>
      <w:r>
        <w:t xml:space="preserve">  This script is not called directly, as it is called by the model build script.</w:t>
      </w:r>
    </w:p>
    <w:p w:rsidR="005F1323" w:rsidRPr="00D11B8D" w:rsidRDefault="005F1323" w:rsidP="005F1323">
      <w:pPr>
        <w:pStyle w:val="ListParagraph"/>
        <w:numPr>
          <w:ilvl w:val="0"/>
          <w:numId w:val="2"/>
        </w:numPr>
      </w:pPr>
      <w:r w:rsidRPr="00D11B8D">
        <w:t xml:space="preserve">Generated </w:t>
      </w:r>
      <w:r w:rsidR="00474BB6">
        <w:t>IFV_cfg##_ESMoL.</w:t>
      </w:r>
      <w:r w:rsidRPr="00D11B8D">
        <w:t>mga</w:t>
      </w:r>
      <w:r w:rsidR="00474BB6">
        <w:t xml:space="preserve"> </w:t>
      </w:r>
      <w:r w:rsidRPr="00D11B8D">
        <w:t xml:space="preserve">file: The ESMoL translator creates a model representing the cyber </w:t>
      </w:r>
      <w:r>
        <w:t xml:space="preserve">controller and its hardware </w:t>
      </w:r>
      <w:r w:rsidRPr="00D11B8D">
        <w:t>deployment.</w:t>
      </w:r>
    </w:p>
    <w:p w:rsidR="00FC4C16" w:rsidRDefault="005F1323" w:rsidP="00EB74F6">
      <w:pPr>
        <w:pStyle w:val="ListParagraph"/>
        <w:numPr>
          <w:ilvl w:val="0"/>
          <w:numId w:val="2"/>
        </w:numPr>
      </w:pPr>
      <w:proofErr w:type="gramStart"/>
      <w:r w:rsidRPr="00D11B8D">
        <w:t xml:space="preserve">IFV_buildscript.m: </w:t>
      </w:r>
      <w:r w:rsidR="00E44169">
        <w:t>MATLAB</w:t>
      </w:r>
      <w:r w:rsidRPr="00D11B8D">
        <w:t xml:space="preserve"> script to build the final Simulink model.</w:t>
      </w:r>
      <w:proofErr w:type="gramEnd"/>
      <w:r w:rsidRPr="00D11B8D">
        <w:t xml:space="preserve"> </w:t>
      </w:r>
    </w:p>
    <w:p w:rsidR="00FC4C16" w:rsidRDefault="00FC4C16" w:rsidP="00FC4C16">
      <w:pPr>
        <w:ind w:left="360"/>
      </w:pPr>
    </w:p>
    <w:p w:rsidR="00BB7B67" w:rsidRDefault="005F1323" w:rsidP="00FC4C16">
      <w:r>
        <w:t xml:space="preserve">Open the generated ESMoL model </w:t>
      </w:r>
      <w:r w:rsidR="000C2E5B">
        <w:t>(</w:t>
      </w:r>
      <w:r w:rsidR="000C2E5B" w:rsidRPr="00FC4C16">
        <w:rPr>
          <w:rFonts w:ascii="Courier New" w:hAnsi="Courier New" w:cs="Courier New"/>
          <w:sz w:val="16"/>
          <w:szCs w:val="16"/>
        </w:rPr>
        <w:t>IFV_cfg##</w:t>
      </w:r>
      <w:r w:rsidRPr="00FC4C16">
        <w:rPr>
          <w:rFonts w:ascii="Courier New" w:hAnsi="Courier New" w:cs="Courier New"/>
          <w:sz w:val="16"/>
          <w:szCs w:val="16"/>
        </w:rPr>
        <w:t>_ESMoL</w:t>
      </w:r>
      <w:r w:rsidR="000C2E5B" w:rsidRPr="00FC4C16">
        <w:rPr>
          <w:rFonts w:ascii="Courier New" w:hAnsi="Courier New" w:cs="Courier New"/>
          <w:sz w:val="16"/>
          <w:szCs w:val="16"/>
        </w:rPr>
        <w:t>.mga</w:t>
      </w:r>
      <w:r w:rsidR="0059155A">
        <w:t>).</w:t>
      </w:r>
    </w:p>
    <w:p w:rsidR="0059155A" w:rsidRDefault="0059155A" w:rsidP="00FC4C16"/>
    <w:p w:rsidR="00BB7B67" w:rsidRDefault="007D2A8C" w:rsidP="0059155A">
      <w:pPr>
        <w:jc w:val="center"/>
      </w:pPr>
      <w:ins w:id="37" w:author="yaod" w:date="2011-09-22T14:04:00Z">
        <w:r>
          <w:rPr>
            <w:noProof/>
          </w:rPr>
          <w:pict>
            <v:oval id="Oval 134" o:spid="_x0000_s1040" style="position:absolute;left:0;text-align:left;margin-left:144.6pt;margin-top:2in;width:75.6pt;height:20.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" filled="f" strokecolor="red" strokeweight="2pt"/>
          </w:pict>
        </w:r>
        <w:r>
          <w:rPr>
            <w:noProof/>
          </w:rPr>
          <w:pict>
            <v:oval id="Oval 131" o:spid="_x0000_s1039" style="position:absolute;left:0;text-align:left;margin-left:108pt;margin-top:7.2pt;width:192pt;height:20.4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" filled="f" strokecolor="red" strokeweight="2pt"/>
          </w:pict>
        </w:r>
      </w:ins>
      <w:r w:rsidR="0059155A">
        <w:rPr>
          <w:noProof/>
        </w:rPr>
        <w:drawing>
          <wp:inline distT="0" distB="0" distL="0" distR="0">
            <wp:extent cx="4087368" cy="3246120"/>
            <wp:effectExtent l="0" t="0" r="889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mol generated files.png"/>
                    <pic:cNvPicPr/>
                  </pic:nvPicPr>
                  <pic:blipFill>
                    <a:blip r:embed="rId54"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087368" cy="3246120"/>
                    </a:xfrm>
                    <a:prstGeom prst="rect">
                      <a:avLst/>
                    </a:prstGeom>
                  </pic:spPr>
                </pic:pic>
              </a:graphicData>
            </a:graphic>
          </wp:inline>
        </w:drawing>
      </w:r>
    </w:p>
    <w:p w:rsidR="0059155A" w:rsidRDefault="0059155A" w:rsidP="0059155A">
      <w:pPr>
        <w:jc w:val="center"/>
      </w:pPr>
    </w:p>
    <w:p w:rsidR="00BB7B67" w:rsidRDefault="005F1323" w:rsidP="005F1323">
      <w:r>
        <w:t xml:space="preserve">Within the model, navigate to </w:t>
      </w:r>
      <w:r w:rsidR="005D21FD">
        <w:rPr>
          <w:rFonts w:ascii="Courier New" w:hAnsi="Courier New" w:cs="Courier New"/>
          <w:sz w:val="16"/>
          <w:szCs w:val="16"/>
        </w:rPr>
        <w:t>VehicleSuspensionControl1</w:t>
      </w:r>
      <w:r w:rsidRPr="005D21FD">
        <w:rPr>
          <w:rFonts w:ascii="Courier New" w:hAnsi="Courier New" w:cs="Courier New"/>
          <w:sz w:val="16"/>
          <w:szCs w:val="16"/>
        </w:rPr>
        <w:t>/IFV_cfg</w:t>
      </w:r>
      <w:r w:rsidR="005D21FD">
        <w:rPr>
          <w:rFonts w:ascii="Courier New" w:hAnsi="Courier New" w:cs="Courier New"/>
          <w:sz w:val="16"/>
          <w:szCs w:val="16"/>
        </w:rPr>
        <w:t>##</w:t>
      </w:r>
      <w:r w:rsidRPr="005D21FD">
        <w:rPr>
          <w:rFonts w:ascii="Courier New" w:hAnsi="Courier New" w:cs="Courier New"/>
          <w:sz w:val="16"/>
          <w:szCs w:val="16"/>
        </w:rPr>
        <w:t>/IFV_cfg</w:t>
      </w:r>
      <w:r w:rsidR="005D21FD">
        <w:rPr>
          <w:rFonts w:ascii="Courier New" w:hAnsi="Courier New" w:cs="Courier New"/>
          <w:sz w:val="16"/>
          <w:szCs w:val="16"/>
        </w:rPr>
        <w:t>##</w:t>
      </w:r>
      <w:r w:rsidRPr="005D21FD">
        <w:rPr>
          <w:rFonts w:ascii="Courier New" w:hAnsi="Courier New" w:cs="Courier New"/>
          <w:sz w:val="16"/>
          <w:szCs w:val="16"/>
        </w:rPr>
        <w:t>_Hardware</w:t>
      </w:r>
      <w:r>
        <w:t xml:space="preserve"> and open the model</w:t>
      </w:r>
      <w:r w:rsidR="0059155A">
        <w:t xml:space="preserve"> by double clicking it</w:t>
      </w:r>
      <w:r>
        <w:t xml:space="preserve">.  </w:t>
      </w:r>
    </w:p>
    <w:p w:rsidR="0059155A" w:rsidRDefault="0059155A" w:rsidP="005F1323"/>
    <w:p w:rsidR="0059155A" w:rsidRDefault="007D2A8C" w:rsidP="0059155A">
      <w:pPr>
        <w:jc w:val="center"/>
      </w:pPr>
      <w:ins w:id="38" w:author="yaod" w:date="2011-09-22T14:04:00Z">
        <w:r>
          <w:rPr>
            <w:noProof/>
          </w:rPr>
          <w:pict>
            <v:oval id="Oval 112" o:spid="_x0000_s1038" style="position:absolute;left:0;text-align:left;margin-left:342pt;margin-top:73.5pt;width:63.6pt;height:20.4pt;z-index:25176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" filled="f" strokecolor="red" strokeweight="2pt"/>
          </w:pict>
        </w:r>
      </w:ins>
      <w:r w:rsidR="0059155A">
        <w:rPr>
          <w:noProof/>
        </w:rPr>
        <w:drawing>
          <wp:inline distT="0" distB="0" distL="0" distR="0">
            <wp:extent cx="4681728" cy="2953512"/>
            <wp:effectExtent l="0" t="0" r="508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suspension esmol model.png"/>
                    <pic:cNvPicPr/>
                  </pic:nvPicPr>
                  <pic:blipFill>
                    <a:blip r:embed="rId55"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681728" cy="2953512"/>
                    </a:xfrm>
                    <a:prstGeom prst="rect">
                      <a:avLst/>
                    </a:prstGeom>
                  </pic:spPr>
                </pic:pic>
              </a:graphicData>
            </a:graphic>
          </wp:inline>
        </w:drawing>
      </w:r>
    </w:p>
    <w:p w:rsidR="00BB7B67" w:rsidRDefault="00BB7B67" w:rsidP="005F1323"/>
    <w:p w:rsidR="00BB7B67" w:rsidRDefault="005F1323" w:rsidP="005F1323">
      <w:r>
        <w:t>The hardware elements in the CyPhyML suspension component hardware model (left) are translated to the ESMoL platform model (right).</w:t>
      </w:r>
    </w:p>
    <w:p w:rsidR="005F1323" w:rsidRDefault="005F1323" w:rsidP="005F1323"/>
    <w:p w:rsidR="005F1323" w:rsidRDefault="005F1323" w:rsidP="005F1323">
      <w:r w:rsidRPr="00C93ECA">
        <w:rPr>
          <w:noProof/>
        </w:rPr>
        <w:drawing>
          <wp:inline distT="0" distB="0" distL="0" distR="0">
            <wp:extent cx="2983956" cy="1341897"/>
            <wp:effectExtent l="25400" t="25400" r="13335" b="29845"/>
            <wp:docPr id="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a:stretch>
                      <a:fillRect/>
                    </a:stretch>
                  </pic:blipFill>
                  <pic:spPr>
                    <a:xfrm>
                      <a:off x="0" y="0"/>
                      <a:ext cx="2985396" cy="1342544"/>
                    </a:xfrm>
                    <a:prstGeom prst="rect">
                      <a:avLst/>
                    </a:prstGeom>
                    <a:ln>
                      <a:solidFill>
                        <a:srgbClr val="000000"/>
                      </a:solidFill>
                    </a:ln>
                  </pic:spPr>
                </pic:pic>
              </a:graphicData>
            </a:graphic>
          </wp:inline>
        </w:drawing>
      </w:r>
      <w:r>
        <w:t xml:space="preserve">                    </w:t>
      </w:r>
      <w:r w:rsidRPr="00C93ECA">
        <w:rPr>
          <w:noProof/>
        </w:rPr>
        <w:drawing>
          <wp:inline distT="0" distB="0" distL="0" distR="0">
            <wp:extent cx="1806677" cy="1349100"/>
            <wp:effectExtent l="25400" t="25400" r="22225" b="22860"/>
            <wp:docPr id="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7"/>
                    <a:srcRect l="3808" t="7863" r="8038" b="6628"/>
                    <a:stretch/>
                  </pic:blipFill>
                  <pic:spPr>
                    <a:xfrm>
                      <a:off x="0" y="0"/>
                      <a:ext cx="1808492" cy="1350455"/>
                    </a:xfrm>
                    <a:prstGeom prst="rect">
                      <a:avLst/>
                    </a:prstGeom>
                    <a:ln>
                      <a:solidFill>
                        <a:schemeClr val="tx1"/>
                      </a:solidFill>
                    </a:ln>
                  </pic:spPr>
                </pic:pic>
              </a:graphicData>
            </a:graphic>
          </wp:inline>
        </w:drawing>
      </w:r>
    </w:p>
    <w:p w:rsidR="00046609" w:rsidRDefault="005F1323" w:rsidP="005F1323">
      <w:r>
        <w:t xml:space="preserve">The remaining software component dataflow, deployment, and timing parameters are created in the ESMoL model from the CyPhyML model.  The different aspects of the model at RootFolder/IFV_cfg7/IFV_cfg7_Design contain these details (aspects shown left to right below, </w:t>
      </w:r>
      <w:r w:rsidRPr="00597222">
        <w:rPr>
          <w:rFonts w:ascii="Courier New" w:hAnsi="Courier New"/>
          <w:sz w:val="16"/>
        </w:rPr>
        <w:t>LogicalArchitectureView</w:t>
      </w:r>
      <w:r>
        <w:t xml:space="preserve">, </w:t>
      </w:r>
      <w:r w:rsidRPr="00597222">
        <w:rPr>
          <w:rFonts w:ascii="Courier New" w:hAnsi="Courier New"/>
          <w:sz w:val="16"/>
        </w:rPr>
        <w:t>DeploymentView</w:t>
      </w:r>
      <w:r>
        <w:t xml:space="preserve">, and </w:t>
      </w:r>
      <w:r w:rsidRPr="00597222">
        <w:rPr>
          <w:rFonts w:ascii="Courier New" w:hAnsi="Courier New"/>
          <w:sz w:val="16"/>
        </w:rPr>
        <w:t>ExecutionView</w:t>
      </w:r>
      <w:r>
        <w:t xml:space="preserve">). The </w:t>
      </w:r>
      <w:r w:rsidRPr="00975AB8">
        <w:rPr>
          <w:rFonts w:ascii="Courier New" w:hAnsi="Courier New"/>
          <w:sz w:val="16"/>
        </w:rPr>
        <w:t>AutoLayout plugin</w:t>
      </w:r>
      <w:r>
        <w:t xml:space="preserve"> can rearrange the models </w:t>
      </w:r>
      <w:r w:rsidR="00597222">
        <w:t>with</w:t>
      </w:r>
      <w:r>
        <w:t xml:space="preserve">in any aspect.     </w:t>
      </w:r>
    </w:p>
    <w:p w:rsidR="00046609" w:rsidRDefault="00046609" w:rsidP="005F1323"/>
    <w:p w:rsidR="00046609" w:rsidRDefault="005F1323" w:rsidP="00046609">
      <w:pPr>
        <w:jc w:val="center"/>
      </w:pPr>
      <w:r w:rsidRPr="00564267">
        <w:rPr>
          <w:noProof/>
        </w:rPr>
        <w:drawing>
          <wp:inline distT="0" distB="0" distL="0" distR="0">
            <wp:extent cx="2016040" cy="637868"/>
            <wp:effectExtent l="25400" t="25400" r="16510" b="22860"/>
            <wp:docPr id="4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8"/>
                    <a:stretch>
                      <a:fillRect/>
                    </a:stretch>
                  </pic:blipFill>
                  <pic:spPr>
                    <a:xfrm>
                      <a:off x="0" y="0"/>
                      <a:ext cx="2029768" cy="642212"/>
                    </a:xfrm>
                    <a:prstGeom prst="rect">
                      <a:avLst/>
                    </a:prstGeom>
                    <a:ln>
                      <a:solidFill>
                        <a:srgbClr val="000000"/>
                      </a:solidFill>
                    </a:ln>
                  </pic:spPr>
                </pic:pic>
              </a:graphicData>
            </a:graphic>
          </wp:inline>
        </w:drawing>
      </w:r>
    </w:p>
    <w:p w:rsidR="005F1323" w:rsidRDefault="005F1323" w:rsidP="00046609"/>
    <w:p w:rsidR="005F1323" w:rsidRDefault="005F1323" w:rsidP="005F1323">
      <w:r w:rsidRPr="0035349D">
        <w:rPr>
          <w:noProof/>
        </w:rPr>
        <w:drawing>
          <wp:inline distT="0" distB="0" distL="0" distR="0">
            <wp:extent cx="1651819" cy="1387528"/>
            <wp:effectExtent l="25400" t="25400" r="24765" b="34925"/>
            <wp:docPr id="5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59"/>
                    <a:stretch>
                      <a:fillRect/>
                    </a:stretch>
                  </pic:blipFill>
                  <pic:spPr>
                    <a:xfrm>
                      <a:off x="0" y="0"/>
                      <a:ext cx="1653515" cy="1388953"/>
                    </a:xfrm>
                    <a:prstGeom prst="rect">
                      <a:avLst/>
                    </a:prstGeom>
                    <a:ln>
                      <a:solidFill>
                        <a:srgbClr val="000000"/>
                      </a:solidFill>
                    </a:ln>
                  </pic:spPr>
                </pic:pic>
              </a:graphicData>
            </a:graphic>
          </wp:inline>
        </w:drawing>
      </w:r>
      <w:r w:rsidRPr="0035349D">
        <w:rPr>
          <w:noProof/>
        </w:rPr>
        <w:drawing>
          <wp:inline distT="0" distB="0" distL="0" distR="0">
            <wp:extent cx="3992893" cy="1398233"/>
            <wp:effectExtent l="25400" t="25400" r="20320" b="24765"/>
            <wp:docPr id="5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0"/>
                    <a:stretch>
                      <a:fillRect/>
                    </a:stretch>
                  </pic:blipFill>
                  <pic:spPr>
                    <a:xfrm>
                      <a:off x="0" y="0"/>
                      <a:ext cx="3998361" cy="1400148"/>
                    </a:xfrm>
                    <a:prstGeom prst="rect">
                      <a:avLst/>
                    </a:prstGeom>
                    <a:ln>
                      <a:solidFill>
                        <a:srgbClr val="000000"/>
                      </a:solidFill>
                    </a:ln>
                  </pic:spPr>
                </pic:pic>
              </a:graphicData>
            </a:graphic>
          </wp:inline>
        </w:drawing>
      </w:r>
    </w:p>
    <w:p w:rsidR="00EB74F6" w:rsidRDefault="00EB74F6" w:rsidP="005F1323"/>
    <w:p w:rsidR="00EB74F6" w:rsidRDefault="00EB74F6" w:rsidP="005F1323">
      <w:r>
        <w:t xml:space="preserve">Run the </w:t>
      </w:r>
      <w:r w:rsidRPr="00EB74F6">
        <w:rPr>
          <w:rFonts w:ascii="Courier" w:hAnsi="Courier"/>
          <w:sz w:val="16"/>
          <w:szCs w:val="16"/>
        </w:rPr>
        <w:t>mex –setup</w:t>
      </w:r>
      <w:r>
        <w:t xml:space="preserve"> command in </w:t>
      </w:r>
      <w:r w:rsidR="00E44169">
        <w:t>MATLAB</w:t>
      </w:r>
      <w:r>
        <w:t xml:space="preserve"> and select a visual studio compiler.  This step is only necessary once.</w:t>
      </w:r>
    </w:p>
    <w:p w:rsidR="005F1323" w:rsidRDefault="00EB74F6" w:rsidP="005F1323">
      <w:r>
        <w:t xml:space="preserve">To </w:t>
      </w:r>
      <w:r w:rsidR="005F1323">
        <w:t xml:space="preserve">create the TrueTime model set the current directory of </w:t>
      </w:r>
      <w:r w:rsidR="00E44169">
        <w:t>MATLAB</w:t>
      </w:r>
      <w:r w:rsidR="005F1323">
        <w:t xml:space="preserve"> to ‘generated’ and run IFV_buildscript</w:t>
      </w:r>
      <w:r w:rsidR="004324C4">
        <w:t>.m</w:t>
      </w:r>
      <w:r w:rsidR="005F1323">
        <w:t xml:space="preserve"> </w:t>
      </w:r>
      <w:r w:rsidR="004324C4">
        <w:t xml:space="preserve">from the </w:t>
      </w:r>
      <w:r w:rsidR="00E44169">
        <w:t>MATLAB</w:t>
      </w:r>
      <w:r w:rsidR="004324C4">
        <w:t xml:space="preserve"> command line</w:t>
      </w:r>
      <w:r w:rsidR="003D57D0">
        <w:t xml:space="preserve"> (or right-click and run from within Windows Explorer)</w:t>
      </w:r>
      <w:r w:rsidR="004324C4">
        <w:t xml:space="preserve">. </w:t>
      </w:r>
      <w:r w:rsidR="005F1323">
        <w:t>This will create the Simulink model and open it. After running the Simulink model, open the following path in Simulink to see the results:</w:t>
      </w:r>
    </w:p>
    <w:p w:rsidR="003D57D0" w:rsidRPr="00BF025A" w:rsidRDefault="005F1323" w:rsidP="005F1323">
      <w:pPr>
        <w:rPr>
          <w:rFonts w:ascii="Courier New" w:hAnsi="Courier New"/>
          <w:sz w:val="16"/>
        </w:rPr>
      </w:pPr>
      <w:r w:rsidRPr="00BF025A">
        <w:rPr>
          <w:rFonts w:ascii="Courier New" w:hAnsi="Courier New"/>
          <w:sz w:val="16"/>
        </w:rPr>
        <w:t>Testing/CyberTestBenchExamples/Suspension__&lt;date stamp&gt;/IFV_cfg7/SingleSuspEval/SuspEvalBG/ SuspEvaluator/Scope3</w:t>
      </w:r>
    </w:p>
    <w:p w:rsidR="005F1323" w:rsidRDefault="005F1323" w:rsidP="005F1323"/>
    <w:p w:rsidR="005F1323" w:rsidRDefault="005F1323" w:rsidP="005F1323">
      <w:r>
        <w:rPr>
          <w:noProof/>
        </w:rPr>
        <w:drawing>
          <wp:inline distT="0" distB="0" distL="0" distR="0">
            <wp:extent cx="5372100" cy="3991769"/>
            <wp:effectExtent l="0" t="0" r="0" b="0"/>
            <wp:docPr id="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372715" cy="3992226"/>
                    </a:xfrm>
                    <a:prstGeom prst="rect">
                      <a:avLst/>
                    </a:prstGeom>
                    <a:noFill/>
                    <a:ln>
                      <a:noFill/>
                    </a:ln>
                  </pic:spPr>
                </pic:pic>
              </a:graphicData>
            </a:graphic>
          </wp:inline>
        </w:drawing>
      </w:r>
    </w:p>
    <w:p w:rsidR="005F1323" w:rsidRDefault="005F1323" w:rsidP="005F1323">
      <w:r>
        <w:t xml:space="preserve">From top to bottom, the scope traces include </w:t>
      </w:r>
    </w:p>
    <w:p w:rsidR="005F1323" w:rsidRPr="00FE0313" w:rsidRDefault="005F1323" w:rsidP="005F1323">
      <w:pPr>
        <w:pStyle w:val="ListParagraph"/>
        <w:numPr>
          <w:ilvl w:val="0"/>
          <w:numId w:val="3"/>
        </w:numPr>
      </w:pPr>
      <w:r w:rsidRPr="00FE0313">
        <w:t>Road velocity input</w:t>
      </w:r>
      <w:r>
        <w:t xml:space="preserve"> (input)</w:t>
      </w:r>
    </w:p>
    <w:p w:rsidR="005F1323" w:rsidRPr="00FE0313" w:rsidRDefault="005F1323" w:rsidP="005F1323">
      <w:pPr>
        <w:pStyle w:val="ListParagraph"/>
        <w:numPr>
          <w:ilvl w:val="0"/>
          <w:numId w:val="3"/>
        </w:numPr>
      </w:pPr>
      <w:r w:rsidRPr="00FE0313">
        <w:t>Wheel displacement</w:t>
      </w:r>
    </w:p>
    <w:p w:rsidR="005F1323" w:rsidRPr="00FE0313" w:rsidRDefault="005F1323" w:rsidP="005F1323">
      <w:pPr>
        <w:pStyle w:val="ListParagraph"/>
        <w:numPr>
          <w:ilvl w:val="0"/>
          <w:numId w:val="3"/>
        </w:numPr>
      </w:pPr>
      <w:r w:rsidRPr="00FE0313">
        <w:t>Wheel vertical velocity</w:t>
      </w:r>
    </w:p>
    <w:p w:rsidR="005F1323" w:rsidRPr="00FE0313" w:rsidRDefault="005F1323" w:rsidP="005F1323">
      <w:pPr>
        <w:pStyle w:val="ListParagraph"/>
        <w:numPr>
          <w:ilvl w:val="0"/>
          <w:numId w:val="3"/>
        </w:numPr>
      </w:pPr>
      <w:r w:rsidRPr="00FE0313">
        <w:t>Suspension displacement</w:t>
      </w:r>
    </w:p>
    <w:p w:rsidR="005F1323" w:rsidRDefault="005F1323" w:rsidP="005F1323">
      <w:pPr>
        <w:pStyle w:val="ListParagraph"/>
        <w:numPr>
          <w:ilvl w:val="0"/>
          <w:numId w:val="3"/>
        </w:numPr>
      </w:pPr>
      <w:r w:rsidRPr="00FE0313">
        <w:t>Suspension velocity</w:t>
      </w:r>
    </w:p>
    <w:p w:rsidR="005F1323" w:rsidRDefault="005F1323" w:rsidP="005F1323">
      <w:pPr>
        <w:pStyle w:val="ListParagraph"/>
        <w:numPr>
          <w:ilvl w:val="0"/>
          <w:numId w:val="3"/>
        </w:numPr>
      </w:pPr>
      <w:r>
        <w:t>Unused</w:t>
      </w:r>
    </w:p>
    <w:p w:rsidR="005F1323" w:rsidRDefault="005F1323" w:rsidP="005F1323">
      <w:pPr>
        <w:pStyle w:val="ListParagraph"/>
        <w:numPr>
          <w:ilvl w:val="0"/>
          <w:numId w:val="3"/>
        </w:numPr>
      </w:pPr>
      <w:r>
        <w:t>Unused</w:t>
      </w:r>
    </w:p>
    <w:p w:rsidR="005F1323" w:rsidRDefault="005F1323" w:rsidP="005F1323">
      <w:pPr>
        <w:pStyle w:val="ListParagraph"/>
        <w:numPr>
          <w:ilvl w:val="0"/>
          <w:numId w:val="3"/>
        </w:numPr>
      </w:pPr>
      <w:r w:rsidRPr="00FE0313">
        <w:t>Body acceleration</w:t>
      </w:r>
      <w:r>
        <w:t xml:space="preserve"> (result)</w:t>
      </w:r>
    </w:p>
    <w:p w:rsidR="005F1323" w:rsidRDefault="005F1323" w:rsidP="005F1323">
      <w:r>
        <w:t>Currently</w:t>
      </w:r>
      <w:r w:rsidR="00EB74F6">
        <w:t>,</w:t>
      </w:r>
      <w:r>
        <w:t xml:space="preserve"> exploration of the controller parameter space can only be performed manually.  For example, from the test bench for configuration 7 changing the execution period will change the response.   Change the Value attribute from 10 to another value (40 is good).</w:t>
      </w:r>
    </w:p>
    <w:p w:rsidR="005F1323" w:rsidRPr="00FE0313" w:rsidRDefault="005F1323" w:rsidP="005F1323">
      <w:r>
        <w:rPr>
          <w:noProof/>
        </w:rPr>
        <w:drawing>
          <wp:inline distT="0" distB="0" distL="0" distR="0">
            <wp:extent cx="1485900" cy="1188720"/>
            <wp:effectExtent l="0" t="0" r="0" b="5080"/>
            <wp:docPr id="5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486534" cy="1189228"/>
                    </a:xfrm>
                    <a:prstGeom prst="rect">
                      <a:avLst/>
                    </a:prstGeom>
                    <a:noFill/>
                    <a:ln>
                      <a:noFill/>
                    </a:ln>
                  </pic:spPr>
                </pic:pic>
              </a:graphicData>
            </a:graphic>
          </wp:inline>
        </w:drawing>
      </w:r>
      <w:r>
        <w:t xml:space="preserve">         </w:t>
      </w:r>
      <w:r>
        <w:rPr>
          <w:noProof/>
        </w:rPr>
        <w:drawing>
          <wp:inline distT="0" distB="0" distL="0" distR="0">
            <wp:extent cx="1791376" cy="751630"/>
            <wp:effectExtent l="0" t="0" r="0" b="10795"/>
            <wp:docPr id="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8831" r="8656"/>
                    <a:stretch/>
                  </pic:blipFill>
                  <pic:spPr bwMode="auto">
                    <a:xfrm>
                      <a:off x="0" y="0"/>
                      <a:ext cx="1791964" cy="751877"/>
                    </a:xfrm>
                    <a:prstGeom prst="rect">
                      <a:avLst/>
                    </a:prstGeom>
                    <a:noFill/>
                    <a:ln>
                      <a:noFill/>
                    </a:ln>
                    <a:extLst>
                      <a:ext uri="{53640926-AAD7-44d8-BBD7-CCE9431645EC}">
                        <a14:shadowObscured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a:ext>
                    </a:extLst>
                  </pic:spPr>
                </pic:pic>
              </a:graphicData>
            </a:graphic>
          </wp:inline>
        </w:drawing>
      </w:r>
      <w:r>
        <w:rPr>
          <w:noProof/>
        </w:rPr>
        <w:drawing>
          <wp:inline distT="0" distB="0" distL="0" distR="0">
            <wp:extent cx="1784555" cy="731694"/>
            <wp:effectExtent l="0" t="0" r="0" b="5080"/>
            <wp:docPr id="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1786253" cy="732390"/>
                    </a:xfrm>
                    <a:prstGeom prst="rect">
                      <a:avLst/>
                    </a:prstGeom>
                    <a:noFill/>
                    <a:ln>
                      <a:noFill/>
                    </a:ln>
                  </pic:spPr>
                </pic:pic>
              </a:graphicData>
            </a:graphic>
          </wp:inline>
        </w:drawing>
      </w:r>
    </w:p>
    <w:p w:rsidR="005F1323" w:rsidRDefault="005F1323" w:rsidP="005F1323">
      <w:r>
        <w:t xml:space="preserve">From this point, delete (or move) the ‘generated’ directory (exit </w:t>
      </w:r>
      <w:r w:rsidR="00E44169">
        <w:t>MATLAB</w:t>
      </w:r>
      <w:r>
        <w:t xml:space="preserve"> and close the ESMoL model first). Then re-run the CyPhyML2Simulink interpreter </w:t>
      </w:r>
      <w:r w:rsidRPr="00017BFB">
        <w:rPr>
          <w:noProof/>
        </w:rPr>
        <w:drawing>
          <wp:inline distT="0" distB="0" distL="0" distR="0">
            <wp:extent cx="324857" cy="295365"/>
            <wp:effectExtent l="0" t="0" r="5715" b="9525"/>
            <wp:docPr id="57" name="Picture 8" descr="Parallels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Parallels Picture 2.png"/>
                    <pic:cNvPicPr>
                      <a:picLocks noChangeAspect="1"/>
                    </pic:cNvPicPr>
                  </pic:nvPicPr>
                  <pic:blipFill rotWithShape="1">
                    <a:blip r:embed="rId48">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49700" t="4969" r="48559" b="92169"/>
                    <a:stretch/>
                  </pic:blipFill>
                  <pic:spPr>
                    <a:xfrm>
                      <a:off x="0" y="0"/>
                      <a:ext cx="324857" cy="295365"/>
                    </a:xfrm>
                    <a:prstGeom prst="rect">
                      <a:avLst/>
                    </a:prstGeom>
                  </pic:spPr>
                </pic:pic>
              </a:graphicData>
            </a:graphic>
          </wp:inline>
        </w:drawing>
      </w:r>
      <w:r>
        <w:t xml:space="preserve"> and repeat the generation and evaluation process.</w:t>
      </w:r>
    </w:p>
    <w:p w:rsidR="00591283" w:rsidRDefault="00591283" w:rsidP="00214219">
      <w:pPr>
        <w:pStyle w:val="Heading2"/>
      </w:pPr>
    </w:p>
    <w:p w:rsidR="00362BFC" w:rsidRDefault="00362BFC">
      <w:pPr>
        <w:rPr>
          <w:rFonts w:asciiTheme="majorHAnsi" w:eastAsiaTheme="majorEastAsia" w:hAnsiTheme="majorHAnsi" w:cstheme="majorBidi"/>
          <w:b/>
          <w:bCs/>
          <w:color w:val="4F81BD" w:themeColor="accent1"/>
          <w:sz w:val="26"/>
          <w:szCs w:val="26"/>
        </w:rPr>
      </w:pPr>
      <w:r>
        <w:br w:type="page"/>
      </w:r>
    </w:p>
    <w:p w:rsidR="00214219" w:rsidRDefault="00214219" w:rsidP="00214219">
      <w:pPr>
        <w:pStyle w:val="Heading2"/>
      </w:pPr>
      <w:bookmarkStart w:id="39" w:name="_Toc200949439"/>
      <w:r>
        <w:t>CAD Synthesis and Analysis</w:t>
      </w:r>
      <w:bookmarkEnd w:id="39"/>
    </w:p>
    <w:p w:rsidR="00214219" w:rsidRDefault="00214219" w:rsidP="00214219"/>
    <w:p w:rsidR="00630B42" w:rsidRDefault="008A5C36" w:rsidP="00214219">
      <w:r>
        <w:t>CyPhy Design Configurations can be automatically</w:t>
      </w:r>
      <w:r w:rsidR="002E0388">
        <w:t xml:space="preserve"> translated</w:t>
      </w:r>
      <w:r>
        <w:t xml:space="preserve"> into an integrated CAD </w:t>
      </w:r>
      <w:r w:rsidR="002E0388">
        <w:t>assembly</w:t>
      </w:r>
      <w:r>
        <w:t xml:space="preserve">. </w:t>
      </w:r>
      <w:r w:rsidR="00630B42">
        <w:t>S</w:t>
      </w:r>
      <w:r>
        <w:t xml:space="preserve">ynthesize a CAD assembly from a Design Configuration </w:t>
      </w:r>
      <w:r w:rsidR="00630B42">
        <w:t xml:space="preserve">by </w:t>
      </w:r>
      <w:r>
        <w:t>select</w:t>
      </w:r>
      <w:r w:rsidR="00630B42">
        <w:t>ing</w:t>
      </w:r>
      <w:r>
        <w:t xml:space="preserve"> the Design Configuration you want to synthesize </w:t>
      </w:r>
      <w:r w:rsidR="00630B42">
        <w:t>from the following:</w:t>
      </w:r>
    </w:p>
    <w:p w:rsidR="00630B42" w:rsidRPr="00630B42" w:rsidRDefault="00630B42" w:rsidP="00630B42">
      <w:pPr>
        <w:ind w:left="720" w:right="720"/>
        <w:rPr>
          <w:rFonts w:ascii="Courier New" w:hAnsi="Courier New" w:cs="Courier New"/>
          <w:sz w:val="16"/>
          <w:szCs w:val="16"/>
        </w:rPr>
      </w:pPr>
      <w:r w:rsidRPr="00630B42">
        <w:rPr>
          <w:rFonts w:ascii="Courier New" w:hAnsi="Courier New" w:cs="Courier New"/>
          <w:sz w:val="16"/>
          <w:szCs w:val="16"/>
        </w:rPr>
        <w:t>IFV/Configurations([timestamp])/</w:t>
      </w:r>
      <w:proofErr w:type="gramStart"/>
      <w:r w:rsidRPr="00630B42">
        <w:rPr>
          <w:rFonts w:ascii="Courier New" w:hAnsi="Courier New" w:cs="Courier New"/>
          <w:sz w:val="16"/>
          <w:szCs w:val="16"/>
        </w:rPr>
        <w:t>Configurations(</w:t>
      </w:r>
      <w:proofErr w:type="gramEnd"/>
      <w:r w:rsidRPr="00630B42">
        <w:rPr>
          <w:rFonts w:ascii="Courier New" w:hAnsi="Courier New" w:cs="Courier New"/>
          <w:sz w:val="16"/>
          <w:szCs w:val="16"/>
        </w:rPr>
        <w:t>[timestamp])/</w:t>
      </w:r>
      <w:r>
        <w:rPr>
          <w:rFonts w:ascii="Courier New" w:hAnsi="Courier New" w:cs="Courier New"/>
          <w:sz w:val="16"/>
          <w:szCs w:val="16"/>
        </w:rPr>
        <w:t>IFV_cfg</w:t>
      </w:r>
      <w:r w:rsidRPr="00EB74F6">
        <w:rPr>
          <w:rFonts w:ascii="Courier New" w:hAnsi="Courier New" w:cs="Courier New"/>
          <w:sz w:val="16"/>
          <w:szCs w:val="16"/>
          <w:highlight w:val="yellow"/>
        </w:rPr>
        <w:t>##</w:t>
      </w:r>
    </w:p>
    <w:p w:rsidR="008A5C36" w:rsidRDefault="00630B42" w:rsidP="00214219">
      <w:r>
        <w:t>Then</w:t>
      </w:r>
      <w:r w:rsidR="008A5C36">
        <w:t xml:space="preserve"> invoke the CyPhy2CAD interpreter by clicking the CM interpreter icon  </w:t>
      </w:r>
      <w:r w:rsidR="008A5C36">
        <w:rPr>
          <w:noProof/>
        </w:rPr>
        <w:drawing>
          <wp:inline distT="0" distB="0" distL="0" distR="0">
            <wp:extent cx="257175" cy="246889"/>
            <wp:effectExtent l="0" t="0" r="0" b="1270"/>
            <wp:docPr id="18" name="Picture 18" descr="C:\Users\META-DEMO\Pictures\I_Ca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DEMO\Pictures\I_CadModel.PNG"/>
                    <pic:cNvPicPr>
                      <a:picLocks noChangeAspect="1" noChangeArrowheads="1"/>
                    </pic:cNvPicPr>
                  </pic:nvPicPr>
                  <pic:blipFill>
                    <a:blip r:embed="rId65">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5879" cy="255245"/>
                    </a:xfrm>
                    <a:prstGeom prst="rect">
                      <a:avLst/>
                    </a:prstGeom>
                    <a:noFill/>
                    <a:ln>
                      <a:noFill/>
                    </a:ln>
                  </pic:spPr>
                </pic:pic>
              </a:graphicData>
            </a:graphic>
          </wp:inline>
        </w:drawing>
      </w:r>
      <w:r>
        <w:t xml:space="preserve"> </w:t>
      </w:r>
      <w:r w:rsidR="008A5C36">
        <w:t>.</w:t>
      </w:r>
    </w:p>
    <w:p w:rsidR="006059A2" w:rsidRDefault="007D2A8C" w:rsidP="006059A2">
      <w:pPr>
        <w:jc w:val="center"/>
      </w:pPr>
      <w:ins w:id="40" w:author="yaod" w:date="2011-09-22T14:04:00Z">
        <w:r>
          <w:rPr>
            <w:noProof/>
          </w:rPr>
          <w:pict>
            <v:oval id="Oval 138" o:spid="_x0000_s1037" style="position:absolute;left:0;text-align:left;margin-left:252pt;margin-top:1pt;width:18pt;height:16.2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" filled="f" strokecolor="red" strokeweight="2pt"/>
          </w:pict>
        </w:r>
        <w:r>
          <w:rPr>
            <w:noProof/>
          </w:rPr>
          <w:pict>
            <v:oval id="Oval 136" o:spid="_x0000_s1036" style="position:absolute;left:0;text-align:left;margin-left:327pt;margin-top:50.7pt;width:49.8pt;height:16.2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" filled="f" strokecolor="red" strokeweight="2pt"/>
          </w:pict>
        </w:r>
      </w:ins>
      <w:r w:rsidR="006059A2">
        <w:rPr>
          <w:noProof/>
        </w:rPr>
        <w:drawing>
          <wp:inline distT="0" distB="0" distL="0" distR="0">
            <wp:extent cx="4087368" cy="2670048"/>
            <wp:effectExtent l="0" t="0" r="889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me cad cfg.png"/>
                    <pic:cNvPicPr/>
                  </pic:nvPicPr>
                  <pic:blipFill>
                    <a:blip r:embed="rId66"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4087368" cy="2670048"/>
                    </a:xfrm>
                    <a:prstGeom prst="rect">
                      <a:avLst/>
                    </a:prstGeom>
                  </pic:spPr>
                </pic:pic>
              </a:graphicData>
            </a:graphic>
          </wp:inline>
        </w:drawing>
      </w:r>
    </w:p>
    <w:p w:rsidR="00EB74F6" w:rsidRDefault="006D3023" w:rsidP="00214219">
      <w:r>
        <w:t xml:space="preserve">Select the </w:t>
      </w:r>
      <w:r w:rsidR="008A5C36" w:rsidRPr="009F695C">
        <w:rPr>
          <w:rFonts w:ascii="Courier New" w:hAnsi="Courier New" w:cs="Courier New"/>
          <w:sz w:val="16"/>
          <w:szCs w:val="16"/>
        </w:rPr>
        <w:t>Generate CAD Output File</w:t>
      </w:r>
      <w:r w:rsidR="00743ED9">
        <w:t xml:space="preserve">.   </w:t>
      </w:r>
      <w:r w:rsidR="009F695C">
        <w:t>Set the</w:t>
      </w:r>
      <w:r w:rsidR="00743ED9">
        <w:t xml:space="preserve"> </w:t>
      </w:r>
      <w:r w:rsidR="009F695C" w:rsidRPr="009F695C">
        <w:rPr>
          <w:rFonts w:ascii="Courier New" w:hAnsi="Courier New" w:cs="Courier New"/>
          <w:sz w:val="16"/>
          <w:szCs w:val="16"/>
        </w:rPr>
        <w:t>Output Directory</w:t>
      </w:r>
      <w:r w:rsidR="00743ED9">
        <w:t xml:space="preserve"> generated CAD files </w:t>
      </w:r>
      <w:r w:rsidR="009F695C">
        <w:t xml:space="preserve">to </w:t>
      </w:r>
      <w:r w:rsidR="009F695C" w:rsidRPr="009F695C">
        <w:rPr>
          <w:rFonts w:ascii="Courier New" w:hAnsi="Courier New" w:cs="Courier New"/>
          <w:sz w:val="16"/>
          <w:szCs w:val="16"/>
        </w:rPr>
        <w:t>C:\Users\Public\Documents\META Documents\IFV Model\Manufacturing-CAD\All-Components</w:t>
      </w:r>
      <w:r w:rsidR="009F695C">
        <w:t xml:space="preserve">. </w:t>
      </w:r>
    </w:p>
    <w:p w:rsidR="00214219" w:rsidRDefault="00EB74F6" w:rsidP="00214219">
      <w:r>
        <w:t>Click</w:t>
      </w:r>
      <w:r w:rsidR="00743ED9">
        <w:t xml:space="preserve"> </w:t>
      </w:r>
      <w:r w:rsidR="00743ED9" w:rsidRPr="009F695C">
        <w:rPr>
          <w:rFonts w:ascii="Courier New" w:hAnsi="Courier New" w:cs="Courier New"/>
          <w:sz w:val="16"/>
          <w:szCs w:val="16"/>
        </w:rPr>
        <w:t>OK</w:t>
      </w:r>
      <w:r w:rsidR="00743ED9">
        <w:t>.</w:t>
      </w:r>
      <w:r w:rsidR="008A5C36">
        <w:t xml:space="preserve">  </w:t>
      </w:r>
    </w:p>
    <w:p w:rsidR="00A25B5E" w:rsidRDefault="00A25B5E" w:rsidP="00A25B5E">
      <w:pPr>
        <w:jc w:val="center"/>
      </w:pPr>
      <w:r>
        <w:rPr>
          <w:noProof/>
        </w:rPr>
        <w:drawing>
          <wp:inline distT="0" distB="0" distL="0" distR="0">
            <wp:extent cx="2350008" cy="1389888"/>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m interpreter.png"/>
                    <pic:cNvPicPr/>
                  </pic:nvPicPr>
                  <pic:blipFill>
                    <a:blip r:embed="rId67"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350008" cy="1389888"/>
                    </a:xfrm>
                    <a:prstGeom prst="rect">
                      <a:avLst/>
                    </a:prstGeom>
                  </pic:spPr>
                </pic:pic>
              </a:graphicData>
            </a:graphic>
          </wp:inline>
        </w:drawing>
      </w:r>
    </w:p>
    <w:p w:rsidR="00EB74F6" w:rsidRDefault="00743ED9" w:rsidP="00214219">
      <w:r>
        <w:t>Open a Windows Explorer window and navigate to the directory selected above.</w:t>
      </w:r>
      <w:r w:rsidR="008A5C36">
        <w:t xml:space="preserve"> L</w:t>
      </w:r>
      <w:r>
        <w:t xml:space="preserve">ocate the </w:t>
      </w:r>
      <w:r w:rsidR="00D4703D">
        <w:t xml:space="preserve">generated </w:t>
      </w:r>
      <w:r w:rsidR="00796899" w:rsidRPr="0095506A">
        <w:rPr>
          <w:rFonts w:ascii="Courier New" w:hAnsi="Courier New" w:cs="Courier New"/>
          <w:sz w:val="16"/>
          <w:szCs w:val="16"/>
        </w:rPr>
        <w:t>IFV_cfg</w:t>
      </w:r>
      <w:r w:rsidR="00796899" w:rsidRPr="00EB74F6">
        <w:rPr>
          <w:rFonts w:ascii="Courier New" w:hAnsi="Courier New" w:cs="Courier New"/>
          <w:sz w:val="16"/>
          <w:szCs w:val="16"/>
          <w:highlight w:val="yellow"/>
        </w:rPr>
        <w:t>##</w:t>
      </w:r>
      <w:r w:rsidR="00796899" w:rsidRPr="0095506A">
        <w:rPr>
          <w:rFonts w:ascii="Courier New" w:hAnsi="Courier New" w:cs="Courier New"/>
          <w:sz w:val="16"/>
          <w:szCs w:val="16"/>
        </w:rPr>
        <w:t>_Cad</w:t>
      </w:r>
      <w:r w:rsidRPr="0095506A">
        <w:rPr>
          <w:rFonts w:ascii="Courier New" w:hAnsi="Courier New" w:cs="Courier New"/>
          <w:sz w:val="16"/>
          <w:szCs w:val="16"/>
        </w:rPr>
        <w:t>.bat</w:t>
      </w:r>
      <w:r>
        <w:t xml:space="preserve"> file</w:t>
      </w:r>
      <w:r w:rsidR="00796899">
        <w:t>.</w:t>
      </w:r>
      <w:r>
        <w:t xml:space="preserve"> </w:t>
      </w:r>
    </w:p>
    <w:p w:rsidR="00743ED9" w:rsidRDefault="00796899" w:rsidP="00214219">
      <w:r>
        <w:t>D</w:t>
      </w:r>
      <w:r w:rsidR="00743ED9">
        <w:t>ouble-click on this file to execute</w:t>
      </w:r>
      <w:r>
        <w:t>.</w:t>
      </w:r>
    </w:p>
    <w:p w:rsidR="0025011B" w:rsidRDefault="009C0D98" w:rsidP="009C0D98">
      <w:pPr>
        <w:jc w:val="center"/>
      </w:pPr>
      <w:r>
        <w:rPr>
          <w:noProof/>
        </w:rPr>
        <w:drawing>
          <wp:inline distT="0" distB="0" distL="0" distR="0">
            <wp:extent cx="3026664" cy="1975104"/>
            <wp:effectExtent l="0" t="0" r="2540" b="635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 bat 1.png"/>
                    <pic:cNvPicPr/>
                  </pic:nvPicPr>
                  <pic:blipFill>
                    <a:blip r:embed="rId68"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3026664" cy="1975104"/>
                    </a:xfrm>
                    <a:prstGeom prst="rect">
                      <a:avLst/>
                    </a:prstGeom>
                  </pic:spPr>
                </pic:pic>
              </a:graphicData>
            </a:graphic>
          </wp:inline>
        </w:drawing>
      </w:r>
      <w:r>
        <w:t xml:space="preserve">   </w:t>
      </w:r>
      <w:r>
        <w:rPr>
          <w:noProof/>
        </w:rPr>
        <w:drawing>
          <wp:inline distT="0" distB="0" distL="0" distR="0">
            <wp:extent cx="2990088" cy="1956816"/>
            <wp:effectExtent l="0" t="0" r="127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d bat 2.png"/>
                    <pic:cNvPicPr/>
                  </pic:nvPicPr>
                  <pic:blipFill>
                    <a:blip r:embed="rId69"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2990088" cy="1956816"/>
                    </a:xfrm>
                    <a:prstGeom prst="rect">
                      <a:avLst/>
                    </a:prstGeom>
                  </pic:spPr>
                </pic:pic>
              </a:graphicData>
            </a:graphic>
          </wp:inline>
        </w:drawing>
      </w:r>
    </w:p>
    <w:p w:rsidR="002E0388" w:rsidRDefault="002E0388" w:rsidP="00214219">
      <w:r>
        <w:t xml:space="preserve">This process </w:t>
      </w:r>
      <w:r w:rsidR="00DD29F1">
        <w:t>produces a</w:t>
      </w:r>
      <w:r w:rsidR="004E5599">
        <w:t xml:space="preserve"> </w:t>
      </w:r>
      <w:r w:rsidR="00B32197">
        <w:t>vendor-</w:t>
      </w:r>
      <w:r w:rsidR="00297515">
        <w:t xml:space="preserve">agnostic </w:t>
      </w:r>
      <w:r w:rsidR="004E5599">
        <w:t>XML</w:t>
      </w:r>
      <w:r w:rsidR="00473C1B">
        <w:t>-based description of the vehicle’s geometry, which is then used to drive</w:t>
      </w:r>
      <w:r w:rsidR="004E5599">
        <w:t xml:space="preserve"> Creo to automatically</w:t>
      </w:r>
      <w:r w:rsidR="0024373B">
        <w:t xml:space="preserve"> build the CAD assembly model.</w:t>
      </w:r>
      <w:r w:rsidR="00013EED">
        <w:t xml:space="preserve">  (You may ignore any </w:t>
      </w:r>
      <w:r w:rsidR="00B32197">
        <w:t xml:space="preserve">errors about missing material definitions for this demo.) </w:t>
      </w:r>
    </w:p>
    <w:p w:rsidR="00743ED9" w:rsidRDefault="0025011B" w:rsidP="00214219">
      <w:r>
        <w:t>To view the generated assembled CAD model</w:t>
      </w:r>
      <w:r w:rsidR="0052243A">
        <w:t>,</w:t>
      </w:r>
      <w:r>
        <w:t xml:space="preserve"> start </w:t>
      </w:r>
      <w:r w:rsidR="00A7642C">
        <w:t xml:space="preserve">the </w:t>
      </w:r>
      <w:r w:rsidR="003665B8">
        <w:t>Creo</w:t>
      </w:r>
      <w:r>
        <w:t xml:space="preserve"> </w:t>
      </w:r>
      <w:r w:rsidR="00764073">
        <w:t xml:space="preserve">Parametric </w:t>
      </w:r>
      <w:r>
        <w:t>application</w:t>
      </w:r>
      <w:r w:rsidR="00CF0223">
        <w:t>,</w:t>
      </w:r>
      <w:r>
        <w:t xml:space="preserve"> and open the generated CAD model</w:t>
      </w:r>
      <w:r w:rsidR="0052243A">
        <w:t>:</w:t>
      </w:r>
      <w:r>
        <w:t xml:space="preserve"> </w:t>
      </w:r>
      <w:proofErr w:type="gramStart"/>
      <w:r>
        <w:t xml:space="preserve">( </w:t>
      </w:r>
      <w:r w:rsidR="00743ED9" w:rsidRPr="00F558BC">
        <w:rPr>
          <w:rFonts w:ascii="Courier New" w:hAnsi="Courier New" w:cs="Courier New"/>
          <w:sz w:val="16"/>
          <w:szCs w:val="16"/>
        </w:rPr>
        <w:t>File</w:t>
      </w:r>
      <w:proofErr w:type="gramEnd"/>
      <w:r w:rsidR="00743ED9" w:rsidRPr="00F558BC">
        <w:rPr>
          <w:rFonts w:ascii="Courier New" w:hAnsi="Courier New" w:cs="Courier New"/>
          <w:sz w:val="16"/>
          <w:szCs w:val="16"/>
        </w:rPr>
        <w:sym w:font="Wingdings" w:char="F0E0"/>
      </w:r>
      <w:r w:rsidR="00743ED9" w:rsidRPr="00F558BC">
        <w:rPr>
          <w:rFonts w:ascii="Courier New" w:hAnsi="Courier New" w:cs="Courier New"/>
          <w:sz w:val="16"/>
          <w:szCs w:val="16"/>
        </w:rPr>
        <w:t>Open</w:t>
      </w:r>
      <w:r w:rsidR="00743ED9">
        <w:t xml:space="preserve">   </w:t>
      </w:r>
      <w:r w:rsidR="00CF0223" w:rsidRPr="00F558BC">
        <w:rPr>
          <w:rFonts w:ascii="Courier New" w:hAnsi="Courier New" w:cs="Courier New"/>
          <w:sz w:val="16"/>
          <w:szCs w:val="16"/>
        </w:rPr>
        <w:t>C:\Users\Public\</w:t>
      </w:r>
      <w:r w:rsidR="005412BA">
        <w:rPr>
          <w:rFonts w:ascii="Courier New" w:hAnsi="Courier New" w:cs="Courier New"/>
          <w:sz w:val="16"/>
          <w:szCs w:val="16"/>
        </w:rPr>
        <w:t xml:space="preserve">Public </w:t>
      </w:r>
      <w:r w:rsidR="00CF0223" w:rsidRPr="00F558BC">
        <w:rPr>
          <w:rFonts w:ascii="Courier New" w:hAnsi="Courier New" w:cs="Courier New"/>
          <w:sz w:val="16"/>
          <w:szCs w:val="16"/>
        </w:rPr>
        <w:t>Documents\META Documents\IFV Model\Manufacturing-CAD\All-Components\</w:t>
      </w:r>
      <w:r w:rsidR="006E6915" w:rsidRPr="00F558BC">
        <w:rPr>
          <w:rFonts w:ascii="Courier New" w:hAnsi="Courier New" w:cs="Courier New"/>
          <w:sz w:val="16"/>
          <w:szCs w:val="16"/>
        </w:rPr>
        <w:t>ifv_cfg</w:t>
      </w:r>
      <w:r w:rsidR="00CF0223" w:rsidRPr="0052243A">
        <w:rPr>
          <w:rFonts w:ascii="Courier New" w:hAnsi="Courier New" w:cs="Courier New"/>
          <w:sz w:val="16"/>
          <w:szCs w:val="16"/>
          <w:highlight w:val="yellow"/>
        </w:rPr>
        <w:t>##</w:t>
      </w:r>
      <w:r w:rsidR="0052243A">
        <w:rPr>
          <w:rFonts w:ascii="Courier New" w:hAnsi="Courier New" w:cs="Courier New"/>
          <w:sz w:val="16"/>
          <w:szCs w:val="16"/>
        </w:rPr>
        <w:t>.asm</w:t>
      </w:r>
      <w:r w:rsidR="00F558BC">
        <w:t>).</w:t>
      </w:r>
    </w:p>
    <w:p w:rsidR="00302618" w:rsidRDefault="00302618" w:rsidP="00302618">
      <w:pPr>
        <w:jc w:val="center"/>
      </w:pPr>
      <w:r>
        <w:rPr>
          <w:noProof/>
        </w:rPr>
        <w:drawing>
          <wp:inline distT="0" distB="0" distL="0" distR="0">
            <wp:extent cx="5056632" cy="356616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o cad 1.png"/>
                    <pic:cNvPicPr/>
                  </pic:nvPicPr>
                  <pic:blipFill>
                    <a:blip r:embed="rId70"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56632" cy="3566160"/>
                    </a:xfrm>
                    <a:prstGeom prst="rect">
                      <a:avLst/>
                    </a:prstGeom>
                  </pic:spPr>
                </pic:pic>
              </a:graphicData>
            </a:graphic>
          </wp:inline>
        </w:drawing>
      </w:r>
    </w:p>
    <w:p w:rsidR="0052243A" w:rsidRDefault="00743ED9" w:rsidP="00214219">
      <w:r>
        <w:t>To better visualize</w:t>
      </w:r>
      <w:r w:rsidR="00A76AA1">
        <w:t>,</w:t>
      </w:r>
      <w:r>
        <w:t xml:space="preserve"> </w:t>
      </w:r>
      <w:r w:rsidR="0052243A">
        <w:t>deselect</w:t>
      </w:r>
      <w:r>
        <w:t xml:space="preserve"> the </w:t>
      </w:r>
      <w:r w:rsidR="0052243A">
        <w:t xml:space="preserve">five </w:t>
      </w:r>
      <w:r w:rsidR="00C25F28" w:rsidRPr="00C25F28">
        <w:rPr>
          <w:rFonts w:ascii="Courier New" w:hAnsi="Courier New"/>
          <w:sz w:val="16"/>
        </w:rPr>
        <w:t>Display</w:t>
      </w:r>
      <w:r w:rsidR="00C25F28">
        <w:t xml:space="preserve"> toolbar </w:t>
      </w:r>
      <w:r>
        <w:t xml:space="preserve">buttons in the upper right </w:t>
      </w:r>
      <w:r w:rsidR="0052243A">
        <w:t xml:space="preserve">on the </w:t>
      </w:r>
      <w:r w:rsidR="0052243A" w:rsidRPr="00C25F28">
        <w:rPr>
          <w:rFonts w:ascii="Courier New" w:hAnsi="Courier New"/>
          <w:sz w:val="16"/>
        </w:rPr>
        <w:t>View</w:t>
      </w:r>
      <w:r w:rsidR="0052243A">
        <w:t xml:space="preserve"> tab</w:t>
      </w:r>
      <w:r w:rsidR="00C25F28">
        <w:t xml:space="preserve"> (see figure below)</w:t>
      </w:r>
      <w:r>
        <w:t xml:space="preserve">. </w:t>
      </w:r>
      <w:r w:rsidR="00C25F28">
        <w:t xml:space="preserve"> </w:t>
      </w:r>
      <w:r>
        <w:t>At this point</w:t>
      </w:r>
      <w:r w:rsidR="0052243A">
        <w:t>,</w:t>
      </w:r>
      <w:r>
        <w:t xml:space="preserve"> the 3D CAD model of the generated vehicle should be visible.  </w:t>
      </w:r>
    </w:p>
    <w:p w:rsidR="00743ED9" w:rsidRDefault="00743ED9" w:rsidP="00214219">
      <w:r>
        <w:t xml:space="preserve">You can use the mouse scroll wheel to zoom; press and hold scroll wheel to </w:t>
      </w:r>
      <w:r w:rsidR="0024373B">
        <w:t>change orientation</w:t>
      </w:r>
      <w:r>
        <w:t>.</w:t>
      </w:r>
    </w:p>
    <w:p w:rsidR="00D4703D" w:rsidRDefault="007D2A8C" w:rsidP="00302618">
      <w:pPr>
        <w:jc w:val="center"/>
      </w:pPr>
      <w:ins w:id="41" w:author="yaod" w:date="2011-09-22T14:04:00Z">
        <w:r>
          <w:rPr>
            <w:noProof/>
          </w:rPr>
          <w:pict>
            <v:oval id="Oval 145" o:spid="_x0000_s1035" style="position:absolute;left:0;text-align:left;margin-left:301.2pt;margin-top:15.6pt;width:48.6pt;height:16.2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" filled="f" strokecolor="red" strokeweight="2pt"/>
          </w:pict>
        </w:r>
        <w:r>
          <w:rPr>
            <w:noProof/>
          </w:rPr>
          <w:pict>
            <v:oval id="Oval 144" o:spid="_x0000_s1034" style="position:absolute;left:0;text-align:left;margin-left:200.4pt;margin-top:7.8pt;width:30pt;height:16.2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" filled="f" strokecolor="red" strokeweight="2pt"/>
          </w:pict>
        </w:r>
      </w:ins>
      <w:r w:rsidR="00302618">
        <w:rPr>
          <w:noProof/>
        </w:rPr>
        <w:drawing>
          <wp:inline distT="0" distB="0" distL="0" distR="0">
            <wp:extent cx="5056632" cy="3557016"/>
            <wp:effectExtent l="0" t="0" r="0" b="571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o cad 2.png"/>
                    <pic:cNvPicPr/>
                  </pic:nvPicPr>
                  <pic:blipFill>
                    <a:blip r:embed="rId71"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56632" cy="3557016"/>
                    </a:xfrm>
                    <a:prstGeom prst="rect">
                      <a:avLst/>
                    </a:prstGeom>
                  </pic:spPr>
                </pic:pic>
              </a:graphicData>
            </a:graphic>
          </wp:inline>
        </w:drawing>
      </w:r>
    </w:p>
    <w:p w:rsidR="00BD3FE8" w:rsidRDefault="00743ED9" w:rsidP="00214219">
      <w:r>
        <w:t>Parts can be hidden to expose the internal parts</w:t>
      </w:r>
      <w:r w:rsidR="00651925">
        <w:t xml:space="preserve"> for viewing.  For example, right</w:t>
      </w:r>
      <w:r>
        <w:t xml:space="preserve"> click on</w:t>
      </w:r>
      <w:r w:rsidR="0052243A">
        <w:t>:</w:t>
      </w:r>
      <w:r>
        <w:t xml:space="preserve"> </w:t>
      </w:r>
      <w:r w:rsidR="00DD1637">
        <w:rPr>
          <w:rFonts w:ascii="Courier New" w:hAnsi="Courier New" w:cs="Courier New"/>
          <w:sz w:val="16"/>
          <w:szCs w:val="16"/>
        </w:rPr>
        <w:t>ENG_SECT_CUT_&lt;ENGINE_SECTION&gt;</w:t>
      </w:r>
      <w:r w:rsidR="00DD1637" w:rsidRPr="00DD1637">
        <w:rPr>
          <w:rFonts w:ascii="Courier New" w:hAnsi="Courier New" w:cs="Courier New"/>
          <w:sz w:val="16"/>
          <w:szCs w:val="16"/>
        </w:rPr>
        <w:t>.PRT</w:t>
      </w:r>
      <w:r w:rsidR="00DD1637">
        <w:t xml:space="preserve">, </w:t>
      </w:r>
      <w:r w:rsidR="00DD1637" w:rsidRPr="00DD1637">
        <w:rPr>
          <w:rFonts w:ascii="Courier New" w:hAnsi="Courier New" w:cs="Courier New"/>
          <w:sz w:val="16"/>
          <w:szCs w:val="16"/>
        </w:rPr>
        <w:t>SQUARE_HATCH_DRIVER.PRT</w:t>
      </w:r>
      <w:r w:rsidR="00DD1637">
        <w:t xml:space="preserve">, and </w:t>
      </w:r>
      <w:r w:rsidR="00DD1637" w:rsidRPr="00DD1637">
        <w:rPr>
          <w:rFonts w:ascii="Courier New" w:hAnsi="Courier New" w:cs="Courier New"/>
          <w:sz w:val="16"/>
          <w:szCs w:val="16"/>
        </w:rPr>
        <w:t>ENG_SECT_COVER&lt;ENGINE_SECTION.PRT</w:t>
      </w:r>
      <w:r w:rsidR="00651925">
        <w:t xml:space="preserve"> from the Model Tree</w:t>
      </w:r>
      <w:r w:rsidR="00DD1637">
        <w:t xml:space="preserve"> and</w:t>
      </w:r>
      <w:r w:rsidR="00651925">
        <w:t xml:space="preserve"> select </w:t>
      </w:r>
      <w:r w:rsidR="00651925" w:rsidRPr="00DD1637">
        <w:rPr>
          <w:rFonts w:ascii="Courier New" w:hAnsi="Courier New" w:cs="Courier New"/>
          <w:sz w:val="16"/>
          <w:szCs w:val="16"/>
        </w:rPr>
        <w:t>H</w:t>
      </w:r>
      <w:r w:rsidRPr="00DD1637">
        <w:rPr>
          <w:rFonts w:ascii="Courier New" w:hAnsi="Courier New" w:cs="Courier New"/>
          <w:sz w:val="16"/>
          <w:szCs w:val="16"/>
        </w:rPr>
        <w:t>ide</w:t>
      </w:r>
      <w:r>
        <w:t xml:space="preserve"> </w:t>
      </w:r>
      <w:r w:rsidR="00651925">
        <w:t>to hide the part.</w:t>
      </w:r>
    </w:p>
    <w:p w:rsidR="00214219" w:rsidRDefault="003048EB" w:rsidP="003048EB">
      <w:pPr>
        <w:jc w:val="center"/>
      </w:pPr>
      <w:r>
        <w:rPr>
          <w:noProof/>
        </w:rPr>
        <w:drawing>
          <wp:inline distT="0" distB="0" distL="0" distR="0">
            <wp:extent cx="5047488" cy="3557016"/>
            <wp:effectExtent l="0" t="0" r="127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o cad 3.png"/>
                    <pic:cNvPicPr/>
                  </pic:nvPicPr>
                  <pic:blipFill>
                    <a:blip r:embed="rId72"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tretch>
                      <a:fillRect/>
                    </a:stretch>
                  </pic:blipFill>
                  <pic:spPr>
                    <a:xfrm>
                      <a:off x="0" y="0"/>
                      <a:ext cx="5047488" cy="3557016"/>
                    </a:xfrm>
                    <a:prstGeom prst="rect">
                      <a:avLst/>
                    </a:prstGeom>
                  </pic:spPr>
                </pic:pic>
              </a:graphicData>
            </a:graphic>
          </wp:inline>
        </w:drawing>
      </w:r>
    </w:p>
    <w:p w:rsidR="0058128F" w:rsidRDefault="0058128F" w:rsidP="0058128F">
      <w:pPr>
        <w:pStyle w:val="Heading2"/>
      </w:pPr>
    </w:p>
    <w:p w:rsidR="0058128F" w:rsidRPr="0058128F" w:rsidRDefault="00740CEB" w:rsidP="0058128F">
      <w:pPr>
        <w:pStyle w:val="Heading2"/>
      </w:pPr>
      <w:bookmarkStart w:id="42" w:name="_Toc200949440"/>
      <w:r>
        <w:t>Finite Element Analysis (FEA)</w:t>
      </w:r>
      <w:bookmarkEnd w:id="42"/>
    </w:p>
    <w:p w:rsidR="00740CEB" w:rsidRDefault="00740CEB" w:rsidP="00740CEB">
      <w:r>
        <w:t>A</w:t>
      </w:r>
      <w:r w:rsidR="00B56FA0">
        <w:t>n</w:t>
      </w:r>
      <w:r>
        <w:t xml:space="preserve"> FEA CyPhy test bench consists of a definition of a mechanical assembly as well as a definition of loads and constraints applied to the mechanical assembly.  The FEA process entails </w:t>
      </w:r>
      <w:r w:rsidR="00F10B93">
        <w:t>exporting--</w:t>
      </w:r>
      <w:r>
        <w:t>via the CyPhy2CAD inter</w:t>
      </w:r>
      <w:r w:rsidR="00F10B93">
        <w:t>preter--</w:t>
      </w:r>
      <w:r w:rsidR="0058128F">
        <w:t xml:space="preserve">the assembly definition, </w:t>
      </w:r>
      <w:r w:rsidR="00E55E81">
        <w:t xml:space="preserve">plus </w:t>
      </w:r>
      <w:r w:rsidR="0058128F">
        <w:t xml:space="preserve">loads and </w:t>
      </w:r>
      <w:r>
        <w:t>constraints to an xml file, invoking a program that builds a Creo assembly and creates a</w:t>
      </w:r>
      <w:r w:rsidR="00133599">
        <w:t>n</w:t>
      </w:r>
      <w:r>
        <w:t xml:space="preserve"> FEA deck, and </w:t>
      </w:r>
      <w:r w:rsidR="004154AC">
        <w:t xml:space="preserve">finally </w:t>
      </w:r>
      <w:r>
        <w:t xml:space="preserve">invoking a program that submits the deck to a FEA solver.  </w:t>
      </w:r>
    </w:p>
    <w:p w:rsidR="00740CEB" w:rsidRDefault="00740CEB" w:rsidP="00740CEB">
      <w:proofErr w:type="gramStart"/>
      <w:r>
        <w:t>First</w:t>
      </w:r>
      <w:proofErr w:type="gramEnd"/>
      <w:r>
        <w:t xml:space="preserve"> select the test bench you want to synthesize.  For this example, select the following:</w:t>
      </w:r>
    </w:p>
    <w:p w:rsidR="00740CEB" w:rsidRDefault="00740CEB" w:rsidP="00740CEB">
      <w:pPr>
        <w:ind w:left="720" w:right="720"/>
        <w:rPr>
          <w:rFonts w:ascii="Courier New" w:hAnsi="Courier New" w:cs="Courier New"/>
          <w:sz w:val="16"/>
          <w:szCs w:val="16"/>
        </w:rPr>
      </w:pPr>
      <w:r w:rsidRPr="00630B42">
        <w:rPr>
          <w:rFonts w:ascii="Courier New" w:hAnsi="Courier New" w:cs="Courier New"/>
          <w:sz w:val="16"/>
          <w:szCs w:val="16"/>
        </w:rPr>
        <w:t>IFV/</w:t>
      </w:r>
      <w:r>
        <w:rPr>
          <w:rFonts w:ascii="Courier New" w:hAnsi="Courier New" w:cs="Courier New"/>
          <w:sz w:val="16"/>
          <w:szCs w:val="16"/>
        </w:rPr>
        <w:t>Testing</w:t>
      </w:r>
      <w:r w:rsidRPr="00630B42">
        <w:rPr>
          <w:rFonts w:ascii="Courier New" w:hAnsi="Courier New" w:cs="Courier New"/>
          <w:sz w:val="16"/>
          <w:szCs w:val="16"/>
        </w:rPr>
        <w:t>/</w:t>
      </w:r>
      <w:r w:rsidR="0058128F">
        <w:rPr>
          <w:rFonts w:ascii="Courier New" w:hAnsi="Courier New" w:cs="Courier New"/>
          <w:sz w:val="16"/>
          <w:szCs w:val="16"/>
        </w:rPr>
        <w:t>CADTestBenchExample/</w:t>
      </w:r>
      <w:r w:rsidR="00EC060D">
        <w:rPr>
          <w:rFonts w:ascii="Courier New" w:hAnsi="Courier New" w:cs="Courier New"/>
          <w:sz w:val="16"/>
          <w:szCs w:val="16"/>
        </w:rPr>
        <w:t>Chassis_Damper_FEA_DesignSpace</w:t>
      </w:r>
    </w:p>
    <w:p w:rsidR="00EC060D" w:rsidRDefault="00EC060D" w:rsidP="00740CEB">
      <w:r>
        <w:t xml:space="preserve">Run the Master Interpreter, choosing the configurations you want to run.  This step will create a time-stamped folder with the name of your selected configurations.   Open the selected configuration and click the </w:t>
      </w:r>
      <w:r>
        <w:rPr>
          <w:noProof/>
        </w:rPr>
        <w:drawing>
          <wp:inline distT="0" distB="0" distL="0" distR="0">
            <wp:extent cx="257175" cy="246889"/>
            <wp:effectExtent l="0" t="0" r="0" b="1270"/>
            <wp:docPr id="80" name="Picture 80" descr="C:\Users\META-DEMO\Pictures\I_Ca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DEMO\Pictures\I_CadModel.PNG"/>
                    <pic:cNvPicPr>
                      <a:picLocks noChangeAspect="1" noChangeArrowheads="1"/>
                    </pic:cNvPicPr>
                  </pic:nvPicPr>
                  <pic:blipFill>
                    <a:blip r:embed="rId65">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5879" cy="255245"/>
                    </a:xfrm>
                    <a:prstGeom prst="rect">
                      <a:avLst/>
                    </a:prstGeom>
                    <a:noFill/>
                    <a:ln>
                      <a:noFill/>
                    </a:ln>
                  </pic:spPr>
                </pic:pic>
              </a:graphicData>
            </a:graphic>
          </wp:inline>
        </w:drawing>
      </w:r>
      <w:r>
        <w:t xml:space="preserve"> icon.</w:t>
      </w:r>
    </w:p>
    <w:p w:rsidR="00740CEB" w:rsidRDefault="00740CEB" w:rsidP="00740CEB">
      <w:r>
        <w:t xml:space="preserve">Then select the </w:t>
      </w:r>
      <w:r w:rsidRPr="000511FF">
        <w:rPr>
          <w:rFonts w:ascii="Courier New" w:hAnsi="Courier New"/>
          <w:sz w:val="16"/>
        </w:rPr>
        <w:t>Finite Element Analysis</w:t>
      </w:r>
      <w:r>
        <w:t xml:space="preserve"> aspect and </w:t>
      </w:r>
      <w:r w:rsidR="000511FF">
        <w:t xml:space="preserve">again </w:t>
      </w:r>
      <w:r>
        <w:t xml:space="preserve">invoke the CyPhy2CAD interpreter by clicking the CM interpreter </w:t>
      </w:r>
      <w:proofErr w:type="gramStart"/>
      <w:r>
        <w:t xml:space="preserve">icon  </w:t>
      </w:r>
      <w:proofErr w:type="gramEnd"/>
      <w:r>
        <w:rPr>
          <w:noProof/>
        </w:rPr>
        <w:drawing>
          <wp:inline distT="0" distB="0" distL="0" distR="0">
            <wp:extent cx="257175" cy="246889"/>
            <wp:effectExtent l="0" t="0" r="0" b="1270"/>
            <wp:docPr id="46" name="Picture 46" descr="C:\Users\META-DEMO\Pictures\I_Cad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DEMO\Pictures\I_CadModel.PNG"/>
                    <pic:cNvPicPr>
                      <a:picLocks noChangeAspect="1" noChangeArrowheads="1"/>
                    </pic:cNvPicPr>
                  </pic:nvPicPr>
                  <pic:blipFill>
                    <a:blip r:embed="rId65">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65879" cy="255245"/>
                    </a:xfrm>
                    <a:prstGeom prst="rect">
                      <a:avLst/>
                    </a:prstGeom>
                    <a:noFill/>
                    <a:ln>
                      <a:noFill/>
                    </a:ln>
                  </pic:spPr>
                </pic:pic>
              </a:graphicData>
            </a:graphic>
          </wp:inline>
        </w:drawing>
      </w:r>
      <w:r>
        <w:t xml:space="preserve"> .</w:t>
      </w:r>
    </w:p>
    <w:p w:rsidR="00740CEB" w:rsidRDefault="007D2A8C" w:rsidP="00740CEB">
      <w:pPr>
        <w:jc w:val="center"/>
        <w:rPr>
          <w:noProof/>
        </w:rPr>
      </w:pPr>
      <w:ins w:id="43" w:author="yaod" w:date="2011-09-22T14:04:00Z">
        <w:r>
          <w:rPr>
            <w:noProof/>
          </w:rPr>
          <w:pict>
            <v:oval id="Oval 148" o:spid="_x0000_s1033" style="position:absolute;left:0;text-align:left;margin-left:222.8pt;margin-top:34.75pt;width:50.4pt;height:16.2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" filled="f" strokecolor="red" strokeweight="2pt"/>
          </w:pict>
        </w:r>
        <w:r>
          <w:rPr>
            <w:noProof/>
          </w:rPr>
          <w:pict>
            <v:oval id="Oval 35" o:spid="_x0000_s1032" style="position:absolute;left:0;text-align:left;margin-left:406.8pt;margin-top:93.35pt;width:68.4pt;height:14.2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" filled="f" strokecolor="red" strokeweight="2pt"/>
          </w:pict>
        </w:r>
        <w:r>
          <w:rPr>
            <w:noProof/>
          </w:rPr>
          <w:pict>
            <v:oval id="Oval 29" o:spid="_x0000_s1031" style="position:absolute;left:0;text-align:left;margin-left:264.6pt;margin-top:9.05pt;width:18pt;height:16.2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" filled="f" strokecolor="red" strokeweight="2pt"/>
          </w:pict>
        </w:r>
      </w:ins>
      <w:r w:rsidR="00740CEB">
        <w:rPr>
          <w:noProof/>
        </w:rPr>
        <w:drawing>
          <wp:inline distT="0" distB="0" distL="0" distR="0">
            <wp:extent cx="5943600" cy="43078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943600" cy="4307840"/>
                    </a:xfrm>
                    <a:prstGeom prst="rect">
                      <a:avLst/>
                    </a:prstGeom>
                  </pic:spPr>
                </pic:pic>
              </a:graphicData>
            </a:graphic>
          </wp:inline>
        </w:drawing>
      </w:r>
    </w:p>
    <w:p w:rsidR="00740CEB" w:rsidRDefault="00740CEB" w:rsidP="00740CEB">
      <w:pPr>
        <w:jc w:val="center"/>
      </w:pPr>
    </w:p>
    <w:p w:rsidR="0058128F" w:rsidRDefault="00740CEB" w:rsidP="00740CEB">
      <w:pPr>
        <w:rPr>
          <w:rFonts w:ascii="Courier New" w:hAnsi="Courier New" w:cs="Courier New"/>
          <w:sz w:val="16"/>
          <w:szCs w:val="16"/>
        </w:rPr>
      </w:pPr>
      <w:r>
        <w:t xml:space="preserve">Per the following screen shot, select the </w:t>
      </w:r>
      <w:r w:rsidRPr="009F695C">
        <w:rPr>
          <w:rFonts w:ascii="Courier New" w:hAnsi="Courier New" w:cs="Courier New"/>
          <w:sz w:val="16"/>
          <w:szCs w:val="16"/>
        </w:rPr>
        <w:t>Generate CAD Output File</w:t>
      </w:r>
      <w:r>
        <w:t xml:space="preserve">.  Set the </w:t>
      </w:r>
      <w:r w:rsidRPr="009F695C">
        <w:rPr>
          <w:rFonts w:ascii="Courier New" w:hAnsi="Courier New" w:cs="Courier New"/>
          <w:sz w:val="16"/>
          <w:szCs w:val="16"/>
        </w:rPr>
        <w:t>Output Directory</w:t>
      </w:r>
      <w:r>
        <w:t xml:space="preserve"> to a directory of your choosing (</w:t>
      </w:r>
      <w:r w:rsidRPr="001A256B">
        <w:rPr>
          <w:i/>
        </w:rPr>
        <w:t>e.g</w:t>
      </w:r>
      <w:r w:rsidR="001A256B" w:rsidRPr="001A256B">
        <w:rPr>
          <w:i/>
        </w:rPr>
        <w:t>.</w:t>
      </w:r>
      <w:r w:rsidR="001A256B">
        <w:t xml:space="preserve"> </w:t>
      </w:r>
      <w:r w:rsidR="001A256B">
        <w:rPr>
          <w:rFonts w:ascii="Courier New" w:hAnsi="Courier New" w:cs="Courier New"/>
          <w:sz w:val="16"/>
          <w:szCs w:val="16"/>
        </w:rPr>
        <w:t>C:</w:t>
      </w:r>
      <w:r w:rsidRPr="002370DF">
        <w:rPr>
          <w:rFonts w:ascii="Courier New" w:hAnsi="Courier New" w:cs="Courier New"/>
          <w:sz w:val="16"/>
          <w:szCs w:val="16"/>
        </w:rPr>
        <w:t>\Demos\FEA</w:t>
      </w:r>
      <w:r>
        <w:t>)</w:t>
      </w:r>
      <w:r>
        <w:rPr>
          <w:rFonts w:ascii="Courier New" w:hAnsi="Courier New" w:cs="Courier New"/>
          <w:sz w:val="16"/>
          <w:szCs w:val="16"/>
        </w:rPr>
        <w:t xml:space="preserve">. </w:t>
      </w:r>
    </w:p>
    <w:p w:rsidR="0058128F" w:rsidRDefault="00740CEB" w:rsidP="00740CEB">
      <w:r>
        <w:t xml:space="preserve">Set the </w:t>
      </w:r>
      <w:r>
        <w:rPr>
          <w:rFonts w:ascii="Courier New" w:hAnsi="Courier New" w:cs="Courier New"/>
          <w:sz w:val="16"/>
          <w:szCs w:val="16"/>
        </w:rPr>
        <w:t>CAD</w:t>
      </w:r>
      <w:r w:rsidRPr="009F695C">
        <w:rPr>
          <w:rFonts w:ascii="Courier New" w:hAnsi="Courier New" w:cs="Courier New"/>
          <w:sz w:val="16"/>
          <w:szCs w:val="16"/>
        </w:rPr>
        <w:t xml:space="preserve"> Directory</w:t>
      </w:r>
      <w:r>
        <w:t xml:space="preserve"> to </w:t>
      </w:r>
      <w:r w:rsidRPr="007F10BA">
        <w:rPr>
          <w:rFonts w:ascii="Courier New" w:hAnsi="Courier New" w:cs="Courier New"/>
          <w:sz w:val="16"/>
          <w:szCs w:val="16"/>
        </w:rPr>
        <w:t>C:\Users\Public\Documents\META Documents\IFV Model\Manufacturing-CAD\FEAComponents</w:t>
      </w:r>
      <w:r>
        <w:t xml:space="preserve">. </w:t>
      </w:r>
    </w:p>
    <w:p w:rsidR="00740CEB" w:rsidRDefault="00740CEB" w:rsidP="00740CEB">
      <w:r>
        <w:t xml:space="preserve">Press </w:t>
      </w:r>
      <w:r w:rsidRPr="009F695C">
        <w:rPr>
          <w:rFonts w:ascii="Courier New" w:hAnsi="Courier New" w:cs="Courier New"/>
          <w:sz w:val="16"/>
          <w:szCs w:val="16"/>
        </w:rPr>
        <w:t>OK</w:t>
      </w:r>
      <w:r>
        <w:t xml:space="preserve">. </w:t>
      </w:r>
    </w:p>
    <w:p w:rsidR="00C07964" w:rsidRDefault="00740CEB" w:rsidP="00740CEB">
      <w:pPr>
        <w:jc w:val="center"/>
      </w:pPr>
      <w:r>
        <w:rPr>
          <w:noProof/>
        </w:rPr>
        <w:drawing>
          <wp:inline distT="0" distB="0" distL="0" distR="0">
            <wp:extent cx="2921000" cy="1745885"/>
            <wp:effectExtent l="0" t="0" r="0" b="698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2922600" cy="1746841"/>
                    </a:xfrm>
                    <a:prstGeom prst="rect">
                      <a:avLst/>
                    </a:prstGeom>
                  </pic:spPr>
                </pic:pic>
              </a:graphicData>
            </a:graphic>
          </wp:inline>
        </w:drawing>
      </w:r>
    </w:p>
    <w:p w:rsidR="00740CEB" w:rsidRDefault="00740CEB" w:rsidP="00740CEB">
      <w:pPr>
        <w:jc w:val="center"/>
      </w:pPr>
    </w:p>
    <w:p w:rsidR="00740CEB" w:rsidRDefault="00740CEB" w:rsidP="00740CEB">
      <w:r>
        <w:t xml:space="preserve">Open a Windows Explorer window and navigate to the </w:t>
      </w:r>
      <w:r w:rsidRPr="009F695C">
        <w:rPr>
          <w:rFonts w:ascii="Courier New" w:hAnsi="Courier New" w:cs="Courier New"/>
          <w:sz w:val="16"/>
          <w:szCs w:val="16"/>
        </w:rPr>
        <w:t>Output Directory</w:t>
      </w:r>
      <w:r>
        <w:t xml:space="preserve"> entered above. Locate the generated </w:t>
      </w:r>
      <w:r w:rsidRPr="003C05AB">
        <w:rPr>
          <w:rFonts w:ascii="Courier New" w:hAnsi="Courier New" w:cs="Courier New"/>
          <w:sz w:val="16"/>
          <w:szCs w:val="16"/>
        </w:rPr>
        <w:t>CreateCADLinks.bat</w:t>
      </w:r>
      <w:r>
        <w:t xml:space="preserve"> file, right click on it and select </w:t>
      </w:r>
      <w:r>
        <w:rPr>
          <w:rFonts w:ascii="Courier New" w:hAnsi="Courier New" w:cs="Courier New"/>
          <w:sz w:val="16"/>
          <w:szCs w:val="16"/>
        </w:rPr>
        <w:t>Run as administrator</w:t>
      </w:r>
      <w:r>
        <w:t xml:space="preserve">. This will generate links to the Creo files in the </w:t>
      </w:r>
      <w:r>
        <w:rPr>
          <w:rFonts w:ascii="Courier New" w:hAnsi="Courier New" w:cs="Courier New"/>
          <w:sz w:val="16"/>
          <w:szCs w:val="16"/>
        </w:rPr>
        <w:t>CAD</w:t>
      </w:r>
      <w:r w:rsidRPr="009F695C">
        <w:rPr>
          <w:rFonts w:ascii="Courier New" w:hAnsi="Courier New" w:cs="Courier New"/>
          <w:sz w:val="16"/>
          <w:szCs w:val="16"/>
        </w:rPr>
        <w:t xml:space="preserve"> Directory</w:t>
      </w:r>
      <w:r>
        <w:t xml:space="preserve"> specified above.  Next, locate the file </w:t>
      </w:r>
      <w:r w:rsidR="009E195E">
        <w:rPr>
          <w:rFonts w:ascii="Courier New" w:hAnsi="Courier New" w:cs="Courier New"/>
          <w:sz w:val="16"/>
          <w:szCs w:val="16"/>
        </w:rPr>
        <w:t>IFV_cfg</w:t>
      </w:r>
      <w:r w:rsidR="009E195E" w:rsidRPr="009E195E">
        <w:rPr>
          <w:rFonts w:ascii="Courier New" w:hAnsi="Courier New" w:cs="Courier New"/>
          <w:sz w:val="16"/>
          <w:szCs w:val="16"/>
          <w:highlight w:val="yellow"/>
        </w:rPr>
        <w:t>##</w:t>
      </w:r>
      <w:r w:rsidR="009E195E">
        <w:rPr>
          <w:rFonts w:ascii="Courier New" w:hAnsi="Courier New" w:cs="Courier New"/>
          <w:sz w:val="16"/>
          <w:szCs w:val="16"/>
        </w:rPr>
        <w:t>_Cad</w:t>
      </w:r>
      <w:r w:rsidRPr="003C05AB">
        <w:rPr>
          <w:rFonts w:ascii="Courier New" w:hAnsi="Courier New" w:cs="Courier New"/>
          <w:sz w:val="16"/>
          <w:szCs w:val="16"/>
        </w:rPr>
        <w:t>.bat</w:t>
      </w:r>
      <w:r>
        <w:t xml:space="preserve"> and Double-click on it to execute the program that builds the Creo assembly and FEA deck.  A Creo license is required for this step.  A screen shot of the command window follows:</w:t>
      </w:r>
    </w:p>
    <w:p w:rsidR="00740CEB" w:rsidRDefault="00740CEB" w:rsidP="00740CEB">
      <w:r>
        <w:rPr>
          <w:noProof/>
        </w:rPr>
        <w:drawing>
          <wp:inline distT="0" distB="0" distL="0" distR="0">
            <wp:extent cx="4674337" cy="49530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4677167" cy="4955998"/>
                    </a:xfrm>
                    <a:prstGeom prst="rect">
                      <a:avLst/>
                    </a:prstGeom>
                  </pic:spPr>
                </pic:pic>
              </a:graphicData>
            </a:graphic>
          </wp:inline>
        </w:drawing>
      </w:r>
      <w:r>
        <w:t xml:space="preserve">   </w:t>
      </w:r>
    </w:p>
    <w:p w:rsidR="00DD6FA3" w:rsidRDefault="00DD6FA3" w:rsidP="00740CEB"/>
    <w:p w:rsidR="00740CEB" w:rsidRDefault="00740CEB" w:rsidP="00740CEB">
      <w:r>
        <w:t xml:space="preserve">For the FEA process, it is not necessary that you view the created Creo assembly; however, if you wish to do so, start the Creo Parametric application, and open the generated CAD model </w:t>
      </w:r>
      <w:proofErr w:type="gramStart"/>
      <w:r>
        <w:t xml:space="preserve">( </w:t>
      </w:r>
      <w:r w:rsidRPr="00F558BC">
        <w:rPr>
          <w:rFonts w:ascii="Courier New" w:hAnsi="Courier New" w:cs="Courier New"/>
          <w:sz w:val="16"/>
          <w:szCs w:val="16"/>
        </w:rPr>
        <w:t>File</w:t>
      </w:r>
      <w:proofErr w:type="gramEnd"/>
      <w:r w:rsidRPr="00F558BC">
        <w:rPr>
          <w:rFonts w:ascii="Courier New" w:hAnsi="Courier New" w:cs="Courier New"/>
          <w:sz w:val="16"/>
          <w:szCs w:val="16"/>
        </w:rPr>
        <w:sym w:font="Wingdings" w:char="F0E0"/>
      </w:r>
      <w:r w:rsidRPr="00F558BC">
        <w:rPr>
          <w:rFonts w:ascii="Courier New" w:hAnsi="Courier New" w:cs="Courier New"/>
          <w:sz w:val="16"/>
          <w:szCs w:val="16"/>
        </w:rPr>
        <w:t>Open</w:t>
      </w:r>
      <w:r>
        <w:t xml:space="preserve">   &lt;</w:t>
      </w:r>
      <w:r w:rsidRPr="009F695C">
        <w:rPr>
          <w:rFonts w:ascii="Courier New" w:hAnsi="Courier New" w:cs="Courier New"/>
          <w:sz w:val="16"/>
          <w:szCs w:val="16"/>
        </w:rPr>
        <w:t>Output Directory</w:t>
      </w:r>
      <w:r>
        <w:rPr>
          <w:rFonts w:ascii="Courier New" w:hAnsi="Courier New" w:cs="Courier New"/>
          <w:sz w:val="16"/>
          <w:szCs w:val="16"/>
        </w:rPr>
        <w:t>&gt;</w:t>
      </w:r>
      <w:r w:rsidRPr="00F2353E">
        <w:rPr>
          <w:rFonts w:ascii="Courier New" w:hAnsi="Courier New" w:cs="Courier New"/>
          <w:sz w:val="16"/>
          <w:szCs w:val="16"/>
        </w:rPr>
        <w:t>\</w:t>
      </w:r>
      <w:r w:rsidR="006E32EB">
        <w:rPr>
          <w:rFonts w:ascii="Courier New" w:hAnsi="Courier New" w:cs="Courier New"/>
          <w:sz w:val="16"/>
          <w:szCs w:val="16"/>
        </w:rPr>
        <w:t>IFV_cfg</w:t>
      </w:r>
      <w:r w:rsidR="006E32EB" w:rsidRPr="006E32EB">
        <w:rPr>
          <w:rFonts w:ascii="Courier New" w:hAnsi="Courier New" w:cs="Courier New"/>
          <w:sz w:val="16"/>
          <w:szCs w:val="16"/>
          <w:highlight w:val="yellow"/>
        </w:rPr>
        <w:t>##</w:t>
      </w:r>
      <w:r w:rsidR="006E32EB">
        <w:rPr>
          <w:rFonts w:ascii="Courier New" w:hAnsi="Courier New" w:cs="Courier New"/>
          <w:sz w:val="16"/>
          <w:szCs w:val="16"/>
        </w:rPr>
        <w:t>.asm</w:t>
      </w:r>
      <w:r>
        <w:t>).  A screen shot of the assembly follows:</w:t>
      </w:r>
    </w:p>
    <w:p w:rsidR="00740CEB" w:rsidRDefault="00740CEB" w:rsidP="00740CEB">
      <w:pPr>
        <w:jc w:val="center"/>
      </w:pPr>
      <w:r>
        <w:rPr>
          <w:noProof/>
        </w:rPr>
        <w:drawing>
          <wp:inline distT="0" distB="0" distL="0" distR="0">
            <wp:extent cx="5943600" cy="442595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943600" cy="4425950"/>
                    </a:xfrm>
                    <a:prstGeom prst="rect">
                      <a:avLst/>
                    </a:prstGeom>
                  </pic:spPr>
                </pic:pic>
              </a:graphicData>
            </a:graphic>
          </wp:inline>
        </w:drawing>
      </w:r>
    </w:p>
    <w:p w:rsidR="00740CEB" w:rsidRDefault="00740CEB" w:rsidP="00740CEB"/>
    <w:p w:rsidR="00740CEB" w:rsidRDefault="00740CEB" w:rsidP="00740CEB">
      <w:pPr>
        <w:rPr>
          <w:rFonts w:ascii="Courier New" w:hAnsi="Courier New" w:cs="Courier New"/>
          <w:sz w:val="16"/>
          <w:szCs w:val="16"/>
        </w:rPr>
      </w:pPr>
      <w:r>
        <w:t xml:space="preserve">Next, invoke the FEA solver.  An Abaqus license is required for this step.  With windows explorer, navigate to the </w:t>
      </w:r>
      <w:r w:rsidRPr="00DB25C8">
        <w:rPr>
          <w:rFonts w:ascii="Courier New" w:hAnsi="Courier New" w:cs="Courier New"/>
          <w:sz w:val="16"/>
          <w:szCs w:val="16"/>
        </w:rPr>
        <w:t>&lt;O</w:t>
      </w:r>
      <w:r w:rsidRPr="009F695C">
        <w:rPr>
          <w:rFonts w:ascii="Courier New" w:hAnsi="Courier New" w:cs="Courier New"/>
          <w:sz w:val="16"/>
          <w:szCs w:val="16"/>
        </w:rPr>
        <w:t>utput Directory</w:t>
      </w:r>
      <w:r>
        <w:rPr>
          <w:rFonts w:ascii="Courier New" w:hAnsi="Courier New" w:cs="Courier New"/>
          <w:sz w:val="16"/>
          <w:szCs w:val="16"/>
        </w:rPr>
        <w:t>&gt;</w:t>
      </w:r>
      <w:r w:rsidRPr="00F2353E">
        <w:rPr>
          <w:rFonts w:ascii="Courier New" w:hAnsi="Courier New" w:cs="Courier New"/>
          <w:sz w:val="16"/>
          <w:szCs w:val="16"/>
        </w:rPr>
        <w:t>\</w:t>
      </w:r>
      <w:r w:rsidRPr="00DB25C8">
        <w:rPr>
          <w:rFonts w:ascii="Courier New" w:hAnsi="Courier New" w:cs="Courier New"/>
          <w:sz w:val="16"/>
          <w:szCs w:val="16"/>
        </w:rPr>
        <w:t>Analysis</w:t>
      </w:r>
      <w:r w:rsidR="00CF28C1">
        <w:rPr>
          <w:rFonts w:ascii="Courier New" w:hAnsi="Courier New" w:cs="Courier New"/>
          <w:sz w:val="16"/>
          <w:szCs w:val="16"/>
        </w:rPr>
        <w:t>\Abaqus</w:t>
      </w:r>
      <w:r>
        <w:rPr>
          <w:rFonts w:ascii="Courier New" w:hAnsi="Courier New" w:cs="Courier New"/>
          <w:sz w:val="16"/>
          <w:szCs w:val="16"/>
        </w:rPr>
        <w:t xml:space="preserve"> </w:t>
      </w:r>
      <w:r>
        <w:t xml:space="preserve">directory and double click on the </w:t>
      </w:r>
      <w:r w:rsidR="006E32EB">
        <w:rPr>
          <w:rFonts w:ascii="Courier New" w:hAnsi="Courier New" w:cs="Courier New"/>
          <w:sz w:val="16"/>
          <w:szCs w:val="16"/>
        </w:rPr>
        <w:t>IF</w:t>
      </w:r>
      <w:bookmarkStart w:id="44" w:name="_GoBack"/>
      <w:bookmarkEnd w:id="44"/>
      <w:r w:rsidR="006E32EB">
        <w:rPr>
          <w:rFonts w:ascii="Courier New" w:hAnsi="Courier New" w:cs="Courier New"/>
          <w:sz w:val="16"/>
          <w:szCs w:val="16"/>
        </w:rPr>
        <w:t>V_cfg</w:t>
      </w:r>
      <w:r w:rsidR="006E32EB" w:rsidRPr="006E32EB">
        <w:rPr>
          <w:rFonts w:ascii="Courier New" w:hAnsi="Courier New" w:cs="Courier New"/>
          <w:sz w:val="16"/>
          <w:szCs w:val="16"/>
          <w:highlight w:val="yellow"/>
        </w:rPr>
        <w:t>##</w:t>
      </w:r>
      <w:r w:rsidRPr="00DB25C8">
        <w:rPr>
          <w:rFonts w:ascii="Courier New" w:hAnsi="Courier New" w:cs="Courier New"/>
          <w:sz w:val="16"/>
          <w:szCs w:val="16"/>
        </w:rPr>
        <w:t>_Abaqus.bat.</w:t>
      </w:r>
      <w:r>
        <w:rPr>
          <w:rFonts w:ascii="Courier New" w:hAnsi="Courier New" w:cs="Courier New"/>
          <w:sz w:val="16"/>
          <w:szCs w:val="16"/>
        </w:rPr>
        <w:t xml:space="preserve"> </w:t>
      </w:r>
      <w:r>
        <w:t>This takes approximately ten minutes to run.   A screen shot of the command window follows:</w:t>
      </w:r>
    </w:p>
    <w:p w:rsidR="00740CEB" w:rsidRDefault="00740CEB" w:rsidP="00740CEB">
      <w:r>
        <w:rPr>
          <w:noProof/>
        </w:rPr>
        <w:drawing>
          <wp:inline distT="0" distB="0" distL="0" distR="0">
            <wp:extent cx="5170727" cy="480060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170727" cy="4800600"/>
                    </a:xfrm>
                    <a:prstGeom prst="rect">
                      <a:avLst/>
                    </a:prstGeom>
                  </pic:spPr>
                </pic:pic>
              </a:graphicData>
            </a:graphic>
          </wp:inline>
        </w:drawing>
      </w:r>
    </w:p>
    <w:p w:rsidR="00740CEB" w:rsidRDefault="00740CEB" w:rsidP="00740CEB"/>
    <w:p w:rsidR="00740CEB" w:rsidRDefault="00740CEB" w:rsidP="00740CEB">
      <w:r>
        <w:t xml:space="preserve">The FEA results are contained in the </w:t>
      </w:r>
      <w:r w:rsidRPr="00DB25C8">
        <w:rPr>
          <w:rFonts w:ascii="Courier New" w:hAnsi="Courier New" w:cs="Courier New"/>
          <w:sz w:val="16"/>
          <w:szCs w:val="16"/>
        </w:rPr>
        <w:t>&lt;O</w:t>
      </w:r>
      <w:r w:rsidRPr="009F695C">
        <w:rPr>
          <w:rFonts w:ascii="Courier New" w:hAnsi="Courier New" w:cs="Courier New"/>
          <w:sz w:val="16"/>
          <w:szCs w:val="16"/>
        </w:rPr>
        <w:t>utput Directory</w:t>
      </w:r>
      <w:r>
        <w:rPr>
          <w:rFonts w:ascii="Courier New" w:hAnsi="Courier New" w:cs="Courier New"/>
          <w:sz w:val="16"/>
          <w:szCs w:val="16"/>
        </w:rPr>
        <w:t>&gt;</w:t>
      </w:r>
      <w:r w:rsidRPr="00F2353E">
        <w:rPr>
          <w:rFonts w:ascii="Courier New" w:hAnsi="Courier New" w:cs="Courier New"/>
          <w:sz w:val="16"/>
          <w:szCs w:val="16"/>
        </w:rPr>
        <w:t>\</w:t>
      </w:r>
      <w:r w:rsidRPr="00DB25C8">
        <w:rPr>
          <w:rFonts w:ascii="Courier New" w:hAnsi="Courier New" w:cs="Courier New"/>
          <w:sz w:val="16"/>
          <w:szCs w:val="16"/>
        </w:rPr>
        <w:t>Analysis</w:t>
      </w:r>
      <w:r>
        <w:rPr>
          <w:rFonts w:ascii="Courier New" w:hAnsi="Courier New" w:cs="Courier New"/>
          <w:sz w:val="16"/>
          <w:szCs w:val="16"/>
        </w:rPr>
        <w:t xml:space="preserve"> </w:t>
      </w:r>
      <w:r>
        <w:t xml:space="preserve">directory as shown in the following screen shot.  The </w:t>
      </w:r>
      <w:r w:rsidRPr="00BE572F">
        <w:rPr>
          <w:rFonts w:ascii="Courier New" w:hAnsi="Courier New" w:cs="Courier New"/>
          <w:sz w:val="16"/>
          <w:szCs w:val="16"/>
        </w:rPr>
        <w:t>FEAStressOutput.txt</w:t>
      </w:r>
      <w:r>
        <w:t xml:space="preserve"> contains the maximum stress values and factors-of-safety.  </w:t>
      </w:r>
      <w:r w:rsidRPr="00BE572F">
        <w:t xml:space="preserve">The </w:t>
      </w:r>
      <w:r w:rsidRPr="00BE572F">
        <w:rPr>
          <w:rFonts w:ascii="Courier New" w:hAnsi="Courier New" w:cs="Courier New"/>
          <w:sz w:val="16"/>
          <w:szCs w:val="16"/>
        </w:rPr>
        <w:t>FEAResultOut.xml</w:t>
      </w:r>
      <w:r>
        <w:t xml:space="preserve"> contains information that was requested by the CyPhy test bench and that </w:t>
      </w:r>
      <w:r w:rsidR="00A930A2">
        <w:t>may</w:t>
      </w:r>
      <w:r>
        <w:t xml:space="preserve"> be forwarded to the </w:t>
      </w:r>
      <w:r w:rsidR="0062390A" w:rsidRPr="0062390A">
        <w:rPr>
          <w:rFonts w:ascii="Courier New" w:hAnsi="Courier New"/>
          <w:sz w:val="16"/>
        </w:rPr>
        <w:t>Dashboard</w:t>
      </w:r>
      <w:r w:rsidR="0062390A">
        <w:t xml:space="preserve"> </w:t>
      </w:r>
      <w:r w:rsidR="00D3738C">
        <w:t>analysis-</w:t>
      </w:r>
      <w:r w:rsidR="0062390A">
        <w:t>results viewer</w:t>
      </w:r>
      <w:r>
        <w:t xml:space="preserve">.  The .png, wrl, and 3dxml files show the stress gradient and deformed shape plots.   </w:t>
      </w:r>
    </w:p>
    <w:p w:rsidR="00740CEB" w:rsidRDefault="00740CEB" w:rsidP="00740CEB">
      <w:r>
        <w:rPr>
          <w:noProof/>
        </w:rPr>
        <w:drawing>
          <wp:inline distT="0" distB="0" distL="0" distR="0">
            <wp:extent cx="3169920" cy="305562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169920" cy="3055620"/>
                    </a:xfrm>
                    <a:prstGeom prst="rect">
                      <a:avLst/>
                    </a:prstGeom>
                  </pic:spPr>
                </pic:pic>
              </a:graphicData>
            </a:graphic>
          </wp:inline>
        </w:drawing>
      </w:r>
    </w:p>
    <w:p w:rsidR="00740CEB" w:rsidRDefault="00740CEB" w:rsidP="00740CEB"/>
    <w:p w:rsidR="00214219" w:rsidRDefault="00214219" w:rsidP="00214219"/>
    <w:p w:rsidR="00585E0D" w:rsidRDefault="00585E0D">
      <w:pPr>
        <w:rPr>
          <w:rFonts w:asciiTheme="majorHAnsi" w:eastAsiaTheme="majorEastAsia" w:hAnsiTheme="majorHAnsi" w:cstheme="majorBidi"/>
          <w:b/>
          <w:bCs/>
          <w:color w:val="4F81BD" w:themeColor="accent1"/>
          <w:sz w:val="26"/>
          <w:szCs w:val="26"/>
        </w:rPr>
      </w:pPr>
      <w:r>
        <w:br w:type="page"/>
      </w:r>
    </w:p>
    <w:p w:rsidR="00214219" w:rsidRDefault="00214219" w:rsidP="00214219">
      <w:pPr>
        <w:pStyle w:val="Heading2"/>
      </w:pPr>
      <w:bookmarkStart w:id="45" w:name="_Toc200949441"/>
      <w:r>
        <w:t>Mobility (+Dynamics) Testbench</w:t>
      </w:r>
      <w:bookmarkEnd w:id="45"/>
    </w:p>
    <w:p w:rsidR="00FF3FC2" w:rsidRDefault="00FF3FC2" w:rsidP="00FF3FC2"/>
    <w:p w:rsidR="0077496C" w:rsidRDefault="0077496C" w:rsidP="00FF3FC2">
      <w:r>
        <w:t xml:space="preserve">The </w:t>
      </w:r>
      <w:r w:rsidRPr="00B15DD0">
        <w:rPr>
          <w:rFonts w:ascii="Courier New" w:hAnsi="Courier New"/>
          <w:sz w:val="16"/>
        </w:rPr>
        <w:t>Mobility Testbenc</w:t>
      </w:r>
      <w:r w:rsidR="002B2B2A" w:rsidRPr="00B15DD0">
        <w:rPr>
          <w:rFonts w:ascii="Courier New" w:hAnsi="Courier New"/>
          <w:sz w:val="16"/>
        </w:rPr>
        <w:t>h</w:t>
      </w:r>
      <w:r w:rsidR="002B2B2A">
        <w:t xml:space="preserve"> allows for evaluation of the p</w:t>
      </w:r>
      <w:r>
        <w:t>owertrain</w:t>
      </w:r>
      <w:r w:rsidR="002B2B2A">
        <w:t xml:space="preserve"> a</w:t>
      </w:r>
      <w:r>
        <w:t xml:space="preserve">ssembly in the context of a mobility scenario exercising the vehicle as a whole.  A co-simulation environment is configured from the </w:t>
      </w:r>
      <w:r w:rsidR="00B644F2">
        <w:t>T</w:t>
      </w:r>
      <w:r>
        <w:t>estbench that executes a 3D physics-based simulation of the vehicle running alongside the dy</w:t>
      </w:r>
      <w:r w:rsidR="002B2B2A">
        <w:t xml:space="preserve">namics model of the </w:t>
      </w:r>
      <w:r w:rsidR="002B2B2A" w:rsidRPr="002B2B2A">
        <w:rPr>
          <w:rFonts w:ascii="Courier New" w:hAnsi="Courier New"/>
          <w:sz w:val="16"/>
        </w:rPr>
        <w:t>PowerPlant_and_Transmission</w:t>
      </w:r>
      <w:r w:rsidR="002B2B2A">
        <w:t xml:space="preserve"> a</w:t>
      </w:r>
      <w:r>
        <w:t xml:space="preserve">ssembly in </w:t>
      </w:r>
      <w:r w:rsidR="00E44169">
        <w:t>MATLAB</w:t>
      </w:r>
      <w:r>
        <w:t xml:space="preserve"> to give an integrated simulation of </w:t>
      </w:r>
      <w:r w:rsidR="00A41DC4">
        <w:t xml:space="preserve">(a) the </w:t>
      </w:r>
      <w:r>
        <w:t xml:space="preserve">powertrain </w:t>
      </w:r>
      <w:r w:rsidR="00B15DD0">
        <w:t>driving</w:t>
      </w:r>
      <w:r w:rsidR="005B4698">
        <w:t xml:space="preserve"> (b)</w:t>
      </w:r>
      <w:r>
        <w:t xml:space="preserve"> </w:t>
      </w:r>
      <w:r w:rsidR="007C5C35">
        <w:t>the</w:t>
      </w:r>
      <w:r>
        <w:t xml:space="preserve"> vehicle inside </w:t>
      </w:r>
      <w:r w:rsidR="004829CE">
        <w:t>a</w:t>
      </w:r>
      <w:r>
        <w:t xml:space="preserve"> virtual 3D world.</w:t>
      </w:r>
    </w:p>
    <w:p w:rsidR="00325BB0" w:rsidRDefault="00325BB0" w:rsidP="00325BB0">
      <w:r>
        <w:t>Mobility simulation</w:t>
      </w:r>
      <w:r w:rsidR="00253C59">
        <w:t>s</w:t>
      </w:r>
      <w:r>
        <w:t xml:space="preserve"> can also </w:t>
      </w:r>
      <w:r w:rsidR="0048559B">
        <w:t xml:space="preserve">be used to gather key </w:t>
      </w:r>
      <w:r>
        <w:t>operating parameters</w:t>
      </w:r>
      <w:r w:rsidR="00611D0A">
        <w:t>,</w:t>
      </w:r>
      <w:r>
        <w:t xml:space="preserve"> </w:t>
      </w:r>
      <w:r w:rsidR="002F1CF1">
        <w:t>via</w:t>
      </w:r>
      <w:r>
        <w:t xml:space="preserve"> vehicle simulation</w:t>
      </w:r>
      <w:r w:rsidR="00D13B4E">
        <w:t>s</w:t>
      </w:r>
      <w:r>
        <w:t xml:space="preserve"> in </w:t>
      </w:r>
      <w:r w:rsidR="00253C59">
        <w:t xml:space="preserve">the </w:t>
      </w:r>
      <w:r>
        <w:t xml:space="preserve">context of </w:t>
      </w:r>
      <w:r w:rsidR="00D13B4E">
        <w:t xml:space="preserve">specific </w:t>
      </w:r>
      <w:r w:rsidR="0048559B">
        <w:t>scenario</w:t>
      </w:r>
      <w:r w:rsidR="00D13B4E">
        <w:t>s</w:t>
      </w:r>
      <w:r w:rsidR="0048559B">
        <w:t xml:space="preserve"> (</w:t>
      </w:r>
      <w:r w:rsidR="00253C59">
        <w:rPr>
          <w:i/>
        </w:rPr>
        <w:t>e</w:t>
      </w:r>
      <w:r w:rsidR="00D13B4E">
        <w:rPr>
          <w:i/>
        </w:rPr>
        <w:t>.g</w:t>
      </w:r>
      <w:r w:rsidR="00253C59">
        <w:rPr>
          <w:i/>
        </w:rPr>
        <w:t>.</w:t>
      </w:r>
      <w:r w:rsidR="00253C59">
        <w:t xml:space="preserve"> a </w:t>
      </w:r>
      <w:r>
        <w:t>modeled terrain</w:t>
      </w:r>
      <w:r w:rsidR="0048559B">
        <w:t>)</w:t>
      </w:r>
      <w:r>
        <w:t xml:space="preserve">.  For example, a simulation of the IFV can be run on a course constructed for the purpose of measuring the maximum forces on suspension components experienced for that particular terrain.  These forces can then be used as input to structural FEA analysis to evaluate </w:t>
      </w:r>
      <w:r w:rsidR="00D13B4E">
        <w:t xml:space="preserve">the </w:t>
      </w:r>
      <w:r>
        <w:t xml:space="preserve">suspension </w:t>
      </w:r>
      <w:r w:rsidR="00D13B4E">
        <w:t>components of the vehicle</w:t>
      </w:r>
      <w:r>
        <w:t xml:space="preserve"> (</w:t>
      </w:r>
      <w:r w:rsidR="001A6FAB">
        <w:t xml:space="preserve">to </w:t>
      </w:r>
      <w:r>
        <w:t>calculate stresses on suspension/IFV hull interface).</w:t>
      </w:r>
    </w:p>
    <w:p w:rsidR="002C45F0" w:rsidRDefault="002C45F0" w:rsidP="00227EBE">
      <w:r>
        <w:t xml:space="preserve"> </w:t>
      </w:r>
    </w:p>
    <w:p w:rsidR="00227EBE" w:rsidRDefault="00227EBE" w:rsidP="00227EBE">
      <w:r>
        <w:t>Open the Mobility Testbench: “IFV/</w:t>
      </w:r>
      <w:r w:rsidRPr="00883657">
        <w:t xml:space="preserve"> </w:t>
      </w:r>
      <w:r w:rsidR="00CB0466">
        <w:t>Testing/</w:t>
      </w:r>
      <w:r w:rsidRPr="00883657">
        <w:t>MobilitySimTestBench</w:t>
      </w:r>
      <w:r>
        <w:t>/</w:t>
      </w:r>
      <w:r w:rsidRPr="006F5689">
        <w:t xml:space="preserve"> </w:t>
      </w:r>
      <w:r w:rsidRPr="00883657">
        <w:t>Mobility TestBench</w:t>
      </w:r>
      <w:r>
        <w:t>/”</w:t>
      </w:r>
    </w:p>
    <w:p w:rsidR="005654A0" w:rsidRDefault="005654A0" w:rsidP="00FF3FC2">
      <w:r>
        <w:t xml:space="preserve">Run the Master Interpreter </w:t>
      </w:r>
      <w:r w:rsidRPr="00017BFB">
        <w:rPr>
          <w:noProof/>
        </w:rPr>
        <w:drawing>
          <wp:inline distT="0" distB="0" distL="0" distR="0">
            <wp:extent cx="295325" cy="265828"/>
            <wp:effectExtent l="0" t="0" r="9525" b="0"/>
            <wp:docPr id="17" name="Picture 6" descr="Parallels Picture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Parallels Picture 2.png"/>
                    <pic:cNvPicPr>
                      <a:picLocks noChangeAspect="1"/>
                    </pic:cNvPicPr>
                  </pic:nvPicPr>
                  <pic:blipFill rotWithShape="1">
                    <a:blip r:embed="rId48">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l="56824" t="5255" r="41593" b="92169"/>
                    <a:stretch/>
                  </pic:blipFill>
                  <pic:spPr>
                    <a:xfrm>
                      <a:off x="0" y="0"/>
                      <a:ext cx="295325" cy="265828"/>
                    </a:xfrm>
                    <a:prstGeom prst="rect">
                      <a:avLst/>
                    </a:prstGeom>
                  </pic:spPr>
                </pic:pic>
              </a:graphicData>
            </a:graphic>
          </wp:inline>
        </w:drawing>
      </w:r>
      <w:r>
        <w:t xml:space="preserve"> to generate a </w:t>
      </w:r>
      <w:r w:rsidR="0005794C">
        <w:t>fully elaborated</w:t>
      </w:r>
      <w:r>
        <w:t xml:space="preserve"> Testbench.</w:t>
      </w:r>
    </w:p>
    <w:p w:rsidR="00227EBE" w:rsidRDefault="005654A0" w:rsidP="00883657">
      <w:r>
        <w:t>Open the elaborated Testbench.</w:t>
      </w:r>
    </w:p>
    <w:p w:rsidR="00822F77" w:rsidRDefault="00883657" w:rsidP="00822F77">
      <w:r>
        <w:rPr>
          <w:noProof/>
        </w:rPr>
        <w:drawing>
          <wp:inline distT="0" distB="0" distL="0" distR="0">
            <wp:extent cx="5943600" cy="4000500"/>
            <wp:effectExtent l="0" t="0" r="0" b="0"/>
            <wp:docPr id="23" name="Picture 23" descr="C:\Users\META-DEMO\Pictures\Mobility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ETA-DEMO\Pictures\Mobility_1.PNG"/>
                    <pic:cNvPicPr>
                      <a:picLocks noChangeAspect="1" noChangeArrowheads="1"/>
                    </pic:cNvPicPr>
                  </pic:nvPicPr>
                  <pic:blipFill>
                    <a:blip r:embed="rId79">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4000500"/>
                    </a:xfrm>
                    <a:prstGeom prst="rect">
                      <a:avLst/>
                    </a:prstGeom>
                    <a:noFill/>
                    <a:ln>
                      <a:noFill/>
                    </a:ln>
                  </pic:spPr>
                </pic:pic>
              </a:graphicData>
            </a:graphic>
          </wp:inline>
        </w:drawing>
      </w:r>
    </w:p>
    <w:p w:rsidR="00831644" w:rsidRDefault="00883657" w:rsidP="00883657">
      <w:r>
        <w:t xml:space="preserve">Invoke the CyPhy2Simulink interpreter by clicking the </w:t>
      </w:r>
      <w:r>
        <w:rPr>
          <w:noProof/>
        </w:rPr>
        <w:drawing>
          <wp:inline distT="0" distB="0" distL="0" distR="0">
            <wp:extent cx="219075" cy="238125"/>
            <wp:effectExtent l="0" t="0" r="9525" b="9525"/>
            <wp:docPr id="11" name="Picture 11" descr="C:\Users\META-DEMO\Pictures\I_B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ETA-DEMO\Pictures\I_BG.PNG"/>
                    <pic:cNvPicPr>
                      <a:picLocks noChangeAspect="1" noChangeArrowheads="1"/>
                    </pic:cNvPicPr>
                  </pic:nvPicPr>
                  <pic:blipFill>
                    <a:blip r:embed="rId80">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19075" cy="238125"/>
                    </a:xfrm>
                    <a:prstGeom prst="rect">
                      <a:avLst/>
                    </a:prstGeom>
                    <a:noFill/>
                    <a:ln>
                      <a:noFill/>
                    </a:ln>
                  </pic:spPr>
                </pic:pic>
              </a:graphicData>
            </a:graphic>
          </wp:inline>
        </w:drawing>
      </w:r>
      <w:r>
        <w:t xml:space="preserve"> button.  A dialog will appear. No options need to be selected in this dialog.  </w:t>
      </w:r>
    </w:p>
    <w:p w:rsidR="00883657" w:rsidRDefault="00883657" w:rsidP="00883657">
      <w:r>
        <w:t xml:space="preserve">Press </w:t>
      </w:r>
      <w:r w:rsidRPr="00E27FC8">
        <w:rPr>
          <w:rFonts w:ascii="Courier New" w:hAnsi="Courier New"/>
          <w:sz w:val="16"/>
        </w:rPr>
        <w:t>OK</w:t>
      </w:r>
      <w:r>
        <w:t>.</w:t>
      </w:r>
    </w:p>
    <w:p w:rsidR="00831644" w:rsidRDefault="00883657" w:rsidP="00883657">
      <w:r>
        <w:t xml:space="preserve">Open </w:t>
      </w:r>
      <w:r w:rsidR="00E44169">
        <w:t>MATLAB</w:t>
      </w:r>
      <w:r>
        <w:t xml:space="preserve">.  </w:t>
      </w:r>
    </w:p>
    <w:p w:rsidR="00831644" w:rsidRDefault="00831644" w:rsidP="00831644">
      <w:r>
        <w:t xml:space="preserve">Right-click Run the </w:t>
      </w:r>
      <w:r w:rsidRPr="00243CE5">
        <w:rPr>
          <w:rFonts w:ascii="Courier" w:hAnsi="Courier"/>
          <w:sz w:val="16"/>
          <w:szCs w:val="16"/>
        </w:rPr>
        <w:t>IFV_buildscript.m</w:t>
      </w:r>
      <w:r>
        <w:t xml:space="preserve"> found in the following directory:</w:t>
      </w:r>
    </w:p>
    <w:p w:rsidR="00883657" w:rsidRPr="00E27FC8" w:rsidRDefault="00831644" w:rsidP="00020986">
      <w:pPr>
        <w:pStyle w:val="NoSpacing"/>
        <w:rPr>
          <w:rFonts w:ascii="Courier New" w:hAnsi="Courier New"/>
          <w:sz w:val="16"/>
        </w:rPr>
      </w:pPr>
      <w:r w:rsidRPr="00E27FC8">
        <w:rPr>
          <w:rFonts w:ascii="Courier New" w:hAnsi="Courier New"/>
          <w:sz w:val="16"/>
        </w:rPr>
        <w:t>C:\Users\Public\</w:t>
      </w:r>
      <w:r w:rsidR="00E27FC8" w:rsidRPr="00E27FC8">
        <w:rPr>
          <w:rFonts w:ascii="Courier New" w:hAnsi="Courier New"/>
          <w:sz w:val="16"/>
        </w:rPr>
        <w:t xml:space="preserve">Public </w:t>
      </w:r>
      <w:r w:rsidRPr="00E27FC8">
        <w:rPr>
          <w:rFonts w:ascii="Courier New" w:hAnsi="Courier New"/>
          <w:sz w:val="16"/>
        </w:rPr>
        <w:t>Documents\META Documents\IFV Model</w:t>
      </w:r>
      <w:r w:rsidR="00020986" w:rsidRPr="00E27FC8">
        <w:rPr>
          <w:rFonts w:ascii="Courier New" w:hAnsi="Courier New"/>
          <w:sz w:val="16"/>
        </w:rPr>
        <w:t xml:space="preserve">\generated\ </w:t>
      </w:r>
      <w:r w:rsidRPr="00E27FC8">
        <w:rPr>
          <w:rFonts w:ascii="Courier New" w:hAnsi="Courier New"/>
          <w:sz w:val="16"/>
        </w:rPr>
        <w:t>IFV_buildscript</w:t>
      </w:r>
      <w:r w:rsidR="00020986" w:rsidRPr="00E27FC8">
        <w:rPr>
          <w:rFonts w:ascii="Courier New" w:hAnsi="Courier New"/>
          <w:sz w:val="16"/>
        </w:rPr>
        <w:t>.m</w:t>
      </w:r>
      <w:r w:rsidRPr="00E27FC8">
        <w:rPr>
          <w:rFonts w:ascii="Courier New" w:hAnsi="Courier New"/>
          <w:sz w:val="16"/>
        </w:rPr>
        <w:t xml:space="preserve"> </w:t>
      </w:r>
    </w:p>
    <w:p w:rsidR="00020986" w:rsidRPr="00831644" w:rsidRDefault="00020986" w:rsidP="00020986">
      <w:pPr>
        <w:pStyle w:val="NoSpacing"/>
        <w:rPr>
          <w:sz w:val="16"/>
          <w:szCs w:val="16"/>
        </w:rPr>
      </w:pPr>
    </w:p>
    <w:p w:rsidR="00551D4A" w:rsidRDefault="00CF19AA" w:rsidP="00822F77">
      <w:r>
        <w:t xml:space="preserve">Press the “play” button in the “IFV” </w:t>
      </w:r>
      <w:r w:rsidR="00E44169">
        <w:t>MATLAB</w:t>
      </w:r>
      <w:r>
        <w:t xml:space="preserve"> window to start the simulation.  </w:t>
      </w:r>
      <w:r w:rsidR="00227EBE">
        <w:t xml:space="preserve">Next, </w:t>
      </w:r>
      <w:r>
        <w:t xml:space="preserve">start the </w:t>
      </w:r>
      <w:r w:rsidRPr="00BA3C18">
        <w:rPr>
          <w:rFonts w:ascii="Courier New" w:hAnsi="Courier New"/>
          <w:sz w:val="16"/>
        </w:rPr>
        <w:t>Mobility</w:t>
      </w:r>
      <w:r w:rsidR="00BA3C18" w:rsidRPr="00BA3C18">
        <w:rPr>
          <w:rFonts w:ascii="Courier New" w:hAnsi="Courier New"/>
          <w:sz w:val="16"/>
        </w:rPr>
        <w:t>TurretVehicle.exe</w:t>
      </w:r>
      <w:r>
        <w:t xml:space="preserve"> application</w:t>
      </w:r>
      <w:r w:rsidR="00551D4A">
        <w:t xml:space="preserve"> found in the following directory:</w:t>
      </w:r>
    </w:p>
    <w:p w:rsidR="00551D4A" w:rsidRPr="00E27FC8" w:rsidRDefault="00551D4A" w:rsidP="00822F77">
      <w:pPr>
        <w:rPr>
          <w:rFonts w:ascii="Courier New" w:hAnsi="Courier New"/>
          <w:sz w:val="16"/>
        </w:rPr>
      </w:pPr>
      <w:r w:rsidRPr="00E27FC8">
        <w:rPr>
          <w:rFonts w:ascii="Courier New" w:hAnsi="Courier New"/>
          <w:sz w:val="16"/>
        </w:rPr>
        <w:t>C:\Program Files(x86)\META\bin\ParamMobilityDynamics</w:t>
      </w:r>
    </w:p>
    <w:p w:rsidR="00C75A2D" w:rsidRPr="00822F77" w:rsidRDefault="00C75A2D" w:rsidP="00C75A2D">
      <w:r>
        <w:t>T</w:t>
      </w:r>
      <w:r w:rsidR="00ED020C">
        <w:t>he</w:t>
      </w:r>
      <w:r w:rsidR="00CF19AA">
        <w:t xml:space="preserve"> simulations will run concurrently</w:t>
      </w:r>
      <w:r w:rsidR="00ED020C">
        <w:t>.</w:t>
      </w:r>
      <w:r w:rsidR="00CF19AA">
        <w:t xml:space="preserve"> </w:t>
      </w:r>
      <w:r w:rsidR="00ED020C">
        <w:t xml:space="preserve"> </w:t>
      </w:r>
      <w:r w:rsidR="00E44169">
        <w:t>MATLAB</w:t>
      </w:r>
      <w:r w:rsidR="00CF19AA">
        <w:t xml:space="preserve"> </w:t>
      </w:r>
      <w:r w:rsidR="00ED020C">
        <w:t>will simulate</w:t>
      </w:r>
      <w:r w:rsidR="00CF19AA">
        <w:t xml:space="preserve"> the </w:t>
      </w:r>
      <w:r w:rsidR="00664E74">
        <w:t>powertrain</w:t>
      </w:r>
      <w:r w:rsidR="00CF19AA">
        <w:t xml:space="preserve"> operating in the context of the scenario</w:t>
      </w:r>
      <w:r w:rsidR="00ED020C">
        <w:t>,</w:t>
      </w:r>
      <w:r w:rsidR="00CF19AA">
        <w:t xml:space="preserve"> provided</w:t>
      </w:r>
      <w:r w:rsidR="00664E74">
        <w:t xml:space="preserve"> real-time by the mobility s</w:t>
      </w:r>
      <w:r w:rsidR="0051600F">
        <w:t>im</w:t>
      </w:r>
      <w:r>
        <w:t xml:space="preserve">ulation.  A simple scenario consisting of some “half-rounds” of various sizes and a “table-top” hill climb/descend is used to exercise the vehicle.  You can observe the increased load placed on the powertrain as the vehicle begins the hill climb.  RPM will drop and engine torque will increase on the </w:t>
      </w:r>
      <w:r w:rsidR="00E44169">
        <w:t>MATLAB</w:t>
      </w:r>
      <w:r>
        <w:t xml:space="preserve"> plot outputs.</w:t>
      </w:r>
    </w:p>
    <w:p w:rsidR="00012279" w:rsidRDefault="00CF19AA" w:rsidP="00822F77">
      <w:r>
        <w:t xml:space="preserve"> </w:t>
      </w:r>
    </w:p>
    <w:p w:rsidR="00012279" w:rsidRDefault="00012279" w:rsidP="00822F77">
      <w:r w:rsidRPr="00B644F2">
        <w:rPr>
          <w:b/>
        </w:rPr>
        <w:t>Vehicle Control Instructions:</w:t>
      </w:r>
    </w:p>
    <w:p w:rsidR="00ED020C" w:rsidRDefault="00ED020C" w:rsidP="00012279">
      <w:pPr>
        <w:pStyle w:val="ListParagraph"/>
        <w:numPr>
          <w:ilvl w:val="0"/>
          <w:numId w:val="8"/>
        </w:numPr>
      </w:pPr>
      <w:r>
        <w:t>The up arrow key raises the engine throttle.</w:t>
      </w:r>
      <w:r w:rsidR="00012279">
        <w:t xml:space="preserve"> </w:t>
      </w:r>
    </w:p>
    <w:p w:rsidR="00012279" w:rsidRDefault="00ED020C" w:rsidP="00012279">
      <w:pPr>
        <w:pStyle w:val="ListParagraph"/>
        <w:numPr>
          <w:ilvl w:val="0"/>
          <w:numId w:val="8"/>
        </w:numPr>
      </w:pPr>
      <w:r>
        <w:t>D</w:t>
      </w:r>
      <w:r w:rsidR="00012279">
        <w:t xml:space="preserve">own arrow </w:t>
      </w:r>
      <w:r w:rsidR="00E77D58">
        <w:t>operates the vehicle’s brake</w:t>
      </w:r>
      <w:r w:rsidR="00012279">
        <w:t>.</w:t>
      </w:r>
    </w:p>
    <w:p w:rsidR="00012279" w:rsidRDefault="00012279" w:rsidP="00012279">
      <w:pPr>
        <w:pStyle w:val="ListParagraph"/>
        <w:numPr>
          <w:ilvl w:val="0"/>
          <w:numId w:val="8"/>
        </w:numPr>
      </w:pPr>
      <w:r>
        <w:t>The left and right arrow keys steer the vehicle</w:t>
      </w:r>
      <w:r>
        <w:rPr>
          <w:rStyle w:val="FootnoteReference"/>
        </w:rPr>
        <w:footnoteReference w:id="9"/>
      </w:r>
      <w:r>
        <w:t>.</w:t>
      </w:r>
    </w:p>
    <w:p w:rsidR="00012279" w:rsidRDefault="00012279" w:rsidP="00012279">
      <w:pPr>
        <w:pStyle w:val="ListParagraph"/>
        <w:numPr>
          <w:ilvl w:val="0"/>
          <w:numId w:val="8"/>
        </w:numPr>
      </w:pPr>
      <w:r>
        <w:t>Reverse is not currently supported.  Running into a wall w</w:t>
      </w:r>
      <w:r w:rsidR="00C75A2D">
        <w:t>ill require you to restart the T</w:t>
      </w:r>
      <w:r>
        <w:t>estbench.</w:t>
      </w:r>
    </w:p>
    <w:p w:rsidR="00012279" w:rsidRDefault="00C75A2D" w:rsidP="00012279">
      <w:pPr>
        <w:pStyle w:val="ListParagraph"/>
        <w:numPr>
          <w:ilvl w:val="0"/>
          <w:numId w:val="8"/>
        </w:numPr>
      </w:pPr>
      <w:r>
        <w:t xml:space="preserve">The tire friction model is idealized, meaning steering may feel a bit unnatural.  </w:t>
      </w:r>
    </w:p>
    <w:p w:rsidR="00C75A2D" w:rsidRDefault="00C75A2D" w:rsidP="00C75A2D">
      <w:pPr>
        <w:pStyle w:val="ListParagraph"/>
        <w:numPr>
          <w:ilvl w:val="0"/>
          <w:numId w:val="8"/>
        </w:numPr>
      </w:pPr>
      <w:r>
        <w:t>The Mobility Testbench is timed, meaning that the simulation will eventually time out.  Set the simulation time greater than your intended time of operation.</w:t>
      </w:r>
    </w:p>
    <w:p w:rsidR="000B0C03" w:rsidRDefault="000B0C03" w:rsidP="00214219"/>
    <w:p w:rsidR="000B0C03" w:rsidRDefault="00883657" w:rsidP="00214219">
      <w:r>
        <w:rPr>
          <w:noProof/>
        </w:rPr>
        <w:drawing>
          <wp:inline distT="0" distB="0" distL="0" distR="0">
            <wp:extent cx="5943600" cy="4000500"/>
            <wp:effectExtent l="0" t="0" r="0" b="0"/>
            <wp:docPr id="20" name="Picture 20" descr="C:\Users\META-DEMO\Pictures\Mobility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ETA-DEMO\Pictures\Mobility_3.PNG"/>
                    <pic:cNvPicPr>
                      <a:picLocks noChangeAspect="1" noChangeArrowheads="1"/>
                    </pic:cNvPicPr>
                  </pic:nvPicPr>
                  <pic:blipFill>
                    <a:blip r:embed="rId81">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5943600" cy="4000500"/>
                    </a:xfrm>
                    <a:prstGeom prst="rect">
                      <a:avLst/>
                    </a:prstGeom>
                    <a:noFill/>
                    <a:ln>
                      <a:noFill/>
                    </a:ln>
                  </pic:spPr>
                </pic:pic>
              </a:graphicData>
            </a:graphic>
          </wp:inline>
        </w:drawing>
      </w:r>
    </w:p>
    <w:p w:rsidR="00E77D58" w:rsidRDefault="00883657" w:rsidP="00214219">
      <w:r>
        <w:rPr>
          <w:noProof/>
        </w:rPr>
        <w:drawing>
          <wp:inline distT="0" distB="0" distL="0" distR="0">
            <wp:extent cx="6057900" cy="2962275"/>
            <wp:effectExtent l="0" t="0" r="12700" b="9525"/>
            <wp:docPr id="8" name="Picture 8" descr="C:\Users\META-DEMO\Pictures\mobility___.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ETA-DEMO\Pictures\mobility___.PNG"/>
                    <pic:cNvPicPr>
                      <a:picLocks noChangeAspect="1" noChangeArrowheads="1"/>
                    </pic:cNvPicPr>
                  </pic:nvPicPr>
                  <pic:blipFill>
                    <a:blip r:embed="rId82" cstate="print">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6057900" cy="2962275"/>
                    </a:xfrm>
                    <a:prstGeom prst="rect">
                      <a:avLst/>
                    </a:prstGeom>
                    <a:noFill/>
                    <a:ln>
                      <a:noFill/>
                    </a:ln>
                  </pic:spPr>
                </pic:pic>
              </a:graphicData>
            </a:graphic>
          </wp:inline>
        </w:drawing>
      </w:r>
    </w:p>
    <w:p w:rsidR="00E77D58" w:rsidRDefault="00E77D58" w:rsidP="00E77D58"/>
    <w:p w:rsidR="00B644F2" w:rsidRDefault="00B644F2" w:rsidP="00E77D58">
      <w:pPr>
        <w:pStyle w:val="Heading2"/>
      </w:pPr>
    </w:p>
    <w:p w:rsidR="00B644F2" w:rsidRDefault="00B644F2" w:rsidP="00E77D58">
      <w:pPr>
        <w:pStyle w:val="Heading2"/>
      </w:pPr>
    </w:p>
    <w:p w:rsidR="00B644F2" w:rsidRDefault="00B644F2" w:rsidP="00E77D58">
      <w:pPr>
        <w:pStyle w:val="Heading2"/>
      </w:pPr>
    </w:p>
    <w:p w:rsidR="00B644F2" w:rsidRDefault="00B644F2" w:rsidP="00E77D58">
      <w:pPr>
        <w:pStyle w:val="Heading2"/>
      </w:pPr>
    </w:p>
    <w:p w:rsidR="00B644F2" w:rsidRDefault="00B644F2" w:rsidP="00E77D58">
      <w:pPr>
        <w:pStyle w:val="Heading2"/>
      </w:pPr>
    </w:p>
    <w:p w:rsidR="00B644F2" w:rsidRDefault="00B644F2" w:rsidP="00E77D58">
      <w:pPr>
        <w:pStyle w:val="Heading2"/>
      </w:pPr>
    </w:p>
    <w:p w:rsidR="00B644F2" w:rsidRDefault="00B644F2" w:rsidP="00E77D58">
      <w:pPr>
        <w:pStyle w:val="Heading2"/>
      </w:pPr>
    </w:p>
    <w:p w:rsidR="00B644F2" w:rsidRDefault="00B644F2" w:rsidP="00E77D58">
      <w:pPr>
        <w:pStyle w:val="Heading2"/>
      </w:pPr>
    </w:p>
    <w:p w:rsidR="00B644F2" w:rsidRDefault="00B644F2" w:rsidP="00E77D58">
      <w:pPr>
        <w:pStyle w:val="Heading2"/>
      </w:pPr>
    </w:p>
    <w:p w:rsidR="00B644F2" w:rsidRDefault="00B644F2" w:rsidP="00E77D58">
      <w:pPr>
        <w:pStyle w:val="Heading2"/>
      </w:pPr>
    </w:p>
    <w:p w:rsidR="00B644F2" w:rsidRDefault="00B644F2" w:rsidP="00E77D58">
      <w:pPr>
        <w:pStyle w:val="Heading2"/>
      </w:pPr>
    </w:p>
    <w:p w:rsidR="00B644F2" w:rsidRDefault="00B644F2" w:rsidP="00E77D58">
      <w:pPr>
        <w:pStyle w:val="Heading2"/>
      </w:pPr>
    </w:p>
    <w:p w:rsidR="00B644F2" w:rsidRPr="00B644F2" w:rsidRDefault="00B644F2" w:rsidP="00B644F2"/>
    <w:p w:rsidR="00E77D58" w:rsidRDefault="00E77D58" w:rsidP="00E77D58">
      <w:pPr>
        <w:pStyle w:val="Heading2"/>
      </w:pPr>
      <w:bookmarkStart w:id="46" w:name="_Toc200949442"/>
      <w:r>
        <w:t>Appendix A</w:t>
      </w:r>
      <w:r w:rsidR="00796F0B">
        <w:t xml:space="preserve">: </w:t>
      </w:r>
      <w:r w:rsidR="00704327">
        <w:t xml:space="preserve">Power </w:t>
      </w:r>
      <w:r w:rsidR="00796F0B">
        <w:t>User Tips</w:t>
      </w:r>
      <w:bookmarkEnd w:id="46"/>
    </w:p>
    <w:p w:rsidR="00320FBC" w:rsidRDefault="00320FBC" w:rsidP="00320FBC">
      <w:pPr>
        <w:rPr>
          <w:b/>
        </w:rPr>
      </w:pPr>
    </w:p>
    <w:p w:rsidR="00F90257" w:rsidRDefault="00D40169" w:rsidP="00E77D58">
      <w:pPr>
        <w:rPr>
          <w:b/>
        </w:rPr>
      </w:pPr>
      <w:r>
        <w:rPr>
          <w:b/>
        </w:rPr>
        <w:t xml:space="preserve">Resetting the META demo – </w:t>
      </w:r>
      <w:r w:rsidRPr="00D40169">
        <w:t>You can re</w:t>
      </w:r>
      <w:r>
        <w:t>store the demo</w:t>
      </w:r>
      <w:r w:rsidR="00271A18">
        <w:t xml:space="preserve"> dataset to it</w:t>
      </w:r>
      <w:r>
        <w:t>s</w:t>
      </w:r>
      <w:r w:rsidRPr="00D40169">
        <w:t xml:space="preserve"> default conditions </w:t>
      </w:r>
      <w:r>
        <w:t>by r</w:t>
      </w:r>
      <w:r w:rsidRPr="00D40169">
        <w:t xml:space="preserve">eloading the </w:t>
      </w:r>
      <w:r w:rsidR="00271A18">
        <w:t xml:space="preserve">following </w:t>
      </w:r>
      <w:r w:rsidRPr="00D40169">
        <w:t>file</w:t>
      </w:r>
      <w:r>
        <w:rPr>
          <w:b/>
        </w:rPr>
        <w:t>:</w:t>
      </w:r>
    </w:p>
    <w:p w:rsidR="00144C22" w:rsidRPr="00E372C7" w:rsidRDefault="00D40169" w:rsidP="00F90257">
      <w:pPr>
        <w:pStyle w:val="ListParagraph"/>
        <w:numPr>
          <w:ilvl w:val="0"/>
          <w:numId w:val="9"/>
        </w:numPr>
        <w:rPr>
          <w:rFonts w:ascii="Courier New" w:hAnsi="Courier New"/>
          <w:sz w:val="16"/>
        </w:rPr>
      </w:pPr>
      <w:r w:rsidRPr="00E372C7">
        <w:rPr>
          <w:rFonts w:ascii="Courier New" w:hAnsi="Courier New"/>
          <w:sz w:val="16"/>
        </w:rPr>
        <w:t xml:space="preserve">Documents/META Documents/IFV Model/IFV.xme </w:t>
      </w:r>
    </w:p>
    <w:p w:rsidR="00271A18" w:rsidRDefault="004F52E1" w:rsidP="00796F0B">
      <w:pPr>
        <w:pStyle w:val="NoSpacing"/>
      </w:pPr>
      <w:r>
        <w:t xml:space="preserve">Double-clicking on this </w:t>
      </w:r>
      <w:r w:rsidR="00271A18" w:rsidRPr="00271A18">
        <w:rPr>
          <w:rFonts w:ascii="Courier New" w:hAnsi="Courier New"/>
          <w:sz w:val="16"/>
        </w:rPr>
        <w:t>GME XML Model file</w:t>
      </w:r>
      <w:r w:rsidR="00271A18">
        <w:t xml:space="preserve"> will invoke the GME editor, allowing you to import from the</w:t>
      </w:r>
      <w:r w:rsidR="00F744C4">
        <w:t xml:space="preserve"> selected</w:t>
      </w:r>
      <w:r w:rsidR="00271A18">
        <w:t xml:space="preserve"> </w:t>
      </w:r>
      <w:r w:rsidR="00271A18" w:rsidRPr="00271A18">
        <w:rPr>
          <w:rFonts w:ascii="Courier New" w:hAnsi="Courier New"/>
          <w:sz w:val="16"/>
        </w:rPr>
        <w:t>XME</w:t>
      </w:r>
      <w:r w:rsidR="00271A18">
        <w:t xml:space="preserve"> archive to generate a new</w:t>
      </w:r>
      <w:r w:rsidR="00014580">
        <w:t>, corresponding</w:t>
      </w:r>
      <w:r w:rsidR="00271A18">
        <w:t xml:space="preserve"> </w:t>
      </w:r>
      <w:r w:rsidR="00271A18" w:rsidRPr="00271A18">
        <w:rPr>
          <w:rFonts w:ascii="Courier New" w:hAnsi="Courier New"/>
          <w:sz w:val="16"/>
        </w:rPr>
        <w:t>MGA</w:t>
      </w:r>
      <w:r w:rsidR="00271A18">
        <w:t xml:space="preserve"> binary, project file.  (Alternatively, you may use the </w:t>
      </w:r>
      <w:r w:rsidR="00271A18" w:rsidRPr="00271A18">
        <w:rPr>
          <w:rFonts w:ascii="Courier New" w:hAnsi="Courier New"/>
          <w:sz w:val="16"/>
        </w:rPr>
        <w:t xml:space="preserve">File </w:t>
      </w:r>
      <w:r w:rsidR="00271A18" w:rsidRPr="00271A18">
        <w:rPr>
          <w:rFonts w:ascii="Courier New" w:hAnsi="Courier New"/>
          <w:sz w:val="16"/>
        </w:rPr>
        <w:sym w:font="Wingdings" w:char="F0E0"/>
      </w:r>
      <w:r w:rsidR="00271A18" w:rsidRPr="00271A18">
        <w:rPr>
          <w:rFonts w:ascii="Courier New" w:hAnsi="Courier New"/>
          <w:sz w:val="16"/>
        </w:rPr>
        <w:t xml:space="preserve"> Import</w:t>
      </w:r>
      <w:r w:rsidR="003C7289">
        <w:rPr>
          <w:rFonts w:ascii="Courier New" w:hAnsi="Courier New"/>
          <w:sz w:val="16"/>
        </w:rPr>
        <w:t xml:space="preserve"> XML</w:t>
      </w:r>
      <w:r w:rsidR="00271A18">
        <w:t xml:space="preserve"> menu item from within a GME application, </w:t>
      </w:r>
      <w:r w:rsidR="00271A18" w:rsidRPr="00596D0F">
        <w:rPr>
          <w:b/>
        </w:rPr>
        <w:t>which currently has no project open</w:t>
      </w:r>
      <w:r w:rsidR="00271A18">
        <w:t xml:space="preserve">.)  At the </w:t>
      </w:r>
      <w:r w:rsidR="00271A18" w:rsidRPr="00596D0F">
        <w:rPr>
          <w:rFonts w:ascii="Courier New" w:hAnsi="Courier New"/>
          <w:sz w:val="16"/>
        </w:rPr>
        <w:t>Import to new project</w:t>
      </w:r>
      <w:r w:rsidR="00271A18">
        <w:t xml:space="preserve"> dialog, select </w:t>
      </w:r>
      <w:r w:rsidR="00271A18" w:rsidRPr="00271A18">
        <w:rPr>
          <w:rFonts w:ascii="Courier New" w:hAnsi="Courier New"/>
          <w:sz w:val="16"/>
        </w:rPr>
        <w:t>Next</w:t>
      </w:r>
      <w:r w:rsidR="003C7289">
        <w:t xml:space="preserve"> to create your re-initialized</w:t>
      </w:r>
      <w:r w:rsidR="00271A18">
        <w:t xml:space="preserve"> IFV.mga.  You may safely ignore any warnings about paradigm </w:t>
      </w:r>
      <w:r w:rsidR="0012183F">
        <w:t>mismatches;</w:t>
      </w:r>
      <w:r w:rsidR="00271A18">
        <w:t xml:space="preserve"> the tools </w:t>
      </w:r>
      <w:r w:rsidR="002F4EF7">
        <w:t>should</w:t>
      </w:r>
      <w:r w:rsidR="00271A18">
        <w:t xml:space="preserve"> be able to resolve any </w:t>
      </w:r>
      <w:r w:rsidR="002F4EF7">
        <w:t xml:space="preserve">paradigm </w:t>
      </w:r>
      <w:r w:rsidR="00271A18">
        <w:t>inconsistencies automatically</w:t>
      </w:r>
      <w:r w:rsidR="002F4EF7">
        <w:t>, within major releases of the software</w:t>
      </w:r>
      <w:r w:rsidR="00271A18">
        <w:t xml:space="preserve">.  Press </w:t>
      </w:r>
      <w:r w:rsidR="00271A18" w:rsidRPr="00271A18">
        <w:rPr>
          <w:rFonts w:ascii="Courier New" w:hAnsi="Courier New"/>
          <w:sz w:val="16"/>
        </w:rPr>
        <w:t>OK</w:t>
      </w:r>
      <w:r w:rsidR="00271A18">
        <w:t>, if prompted whether to upgrade to the cur</w:t>
      </w:r>
      <w:r w:rsidR="00CF49AC">
        <w:t xml:space="preserve">rent paradigm.  After conversion, </w:t>
      </w:r>
      <w:r w:rsidR="0012183F">
        <w:t xml:space="preserve">GME’s </w:t>
      </w:r>
      <w:r w:rsidR="00CF49AC">
        <w:t xml:space="preserve">console </w:t>
      </w:r>
      <w:r w:rsidR="0012183F">
        <w:t>tab</w:t>
      </w:r>
      <w:r w:rsidR="00CF49AC">
        <w:t xml:space="preserve"> should contain an “IFV.xme was succe</w:t>
      </w:r>
      <w:r w:rsidR="004A7505">
        <w:t xml:space="preserve">ssfully imported” log message, and the timestamp on the corresponding MGA file should be recent.  </w:t>
      </w:r>
    </w:p>
    <w:p w:rsidR="00842D9F" w:rsidRDefault="00842D9F" w:rsidP="00796F0B">
      <w:pPr>
        <w:pStyle w:val="NoSpacing"/>
      </w:pPr>
    </w:p>
    <w:p w:rsidR="00271A18" w:rsidRDefault="00271A18" w:rsidP="00796F0B">
      <w:pPr>
        <w:pStyle w:val="NoSpacing"/>
      </w:pPr>
    </w:p>
    <w:p w:rsidR="00796F0B" w:rsidRDefault="00796F0B" w:rsidP="00796F0B">
      <w:pPr>
        <w:pStyle w:val="NoSpacing"/>
      </w:pPr>
    </w:p>
    <w:p w:rsidR="004B093F" w:rsidRDefault="00796F0B" w:rsidP="00796F0B">
      <w:pPr>
        <w:pStyle w:val="NoSpacing"/>
      </w:pPr>
      <w:r>
        <w:rPr>
          <w:b/>
        </w:rPr>
        <w:t xml:space="preserve">Auto Layout Plugin – </w:t>
      </w:r>
      <w:r>
        <w:t>This is a useful tool for reconfiguring the position of your on-screen elements</w:t>
      </w:r>
      <w:r w:rsidR="0093183D">
        <w:t xml:space="preserve">, </w:t>
      </w:r>
      <w:r w:rsidR="00E735C4">
        <w:t xml:space="preserve">efficiently </w:t>
      </w:r>
      <w:r w:rsidR="0093183D">
        <w:t>facilitating model readability</w:t>
      </w:r>
      <w:r>
        <w:t xml:space="preserve">.  </w:t>
      </w:r>
    </w:p>
    <w:p w:rsidR="00C45CD8" w:rsidRDefault="00796F0B" w:rsidP="00F90257">
      <w:pPr>
        <w:pStyle w:val="NoSpacing"/>
        <w:numPr>
          <w:ilvl w:val="0"/>
          <w:numId w:val="9"/>
        </w:numPr>
      </w:pPr>
      <w:r>
        <w:t xml:space="preserve">Clicking </w:t>
      </w:r>
      <w:r w:rsidR="004B093F">
        <w:t xml:space="preserve">the </w:t>
      </w:r>
      <w:r w:rsidR="004B093F">
        <w:rPr>
          <w:noProof/>
        </w:rPr>
        <w:drawing>
          <wp:inline distT="0" distB="0" distL="0" distR="0">
            <wp:extent cx="228600" cy="245745"/>
            <wp:effectExtent l="0" t="0" r="0" b="8255"/>
            <wp:docPr id="79" name="Picture 79" descr="Macintosh HD:Users:Justin:Desktop:autolay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ustin:Desktop:autolayout.png"/>
                    <pic:cNvPicPr>
                      <a:picLocks noChangeAspect="1" noChangeArrowheads="1"/>
                    </pic:cNvPicPr>
                  </pic:nvPicPr>
                  <pic:blipFill>
                    <a:blip r:embed="rId83">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8600" cy="245745"/>
                    </a:xfrm>
                    <a:prstGeom prst="rect">
                      <a:avLst/>
                    </a:prstGeom>
                    <a:noFill/>
                    <a:ln>
                      <a:noFill/>
                    </a:ln>
                  </pic:spPr>
                </pic:pic>
              </a:graphicData>
            </a:graphic>
          </wp:inline>
        </w:drawing>
      </w:r>
      <w:r w:rsidR="004B093F">
        <w:t xml:space="preserve"> icon</w:t>
      </w:r>
      <w:r>
        <w:t xml:space="preserve"> </w:t>
      </w:r>
      <w:r w:rsidR="006B56CE">
        <w:t xml:space="preserve">on GME’s toolbar </w:t>
      </w:r>
      <w:r>
        <w:t xml:space="preserve">will open a </w:t>
      </w:r>
      <w:r w:rsidR="006B56CE">
        <w:t>dialog</w:t>
      </w:r>
      <w:r>
        <w:t xml:space="preserve"> that allows you to </w:t>
      </w:r>
      <w:r w:rsidR="00C45CD8">
        <w:t xml:space="preserve">better </w:t>
      </w:r>
      <w:r>
        <w:t xml:space="preserve">optimize </w:t>
      </w:r>
      <w:r w:rsidR="006B56CE">
        <w:t xml:space="preserve">the visual layout of </w:t>
      </w:r>
      <w:r w:rsidR="00D06DE7">
        <w:t>a model’s</w:t>
      </w:r>
      <w:r w:rsidR="006B56CE">
        <w:t xml:space="preserve"> </w:t>
      </w:r>
      <w:r>
        <w:t xml:space="preserve">various aspects.  </w:t>
      </w:r>
    </w:p>
    <w:p w:rsidR="00C45CD8" w:rsidRDefault="00C45CD8" w:rsidP="00C45CD8">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BF"/>
      </w:tblPr>
      <w:tblGrid>
        <w:gridCol w:w="1740"/>
        <w:gridCol w:w="6816"/>
        <w:gridCol w:w="1740"/>
      </w:tblGrid>
      <w:tr w:rsidR="00C45CD8">
        <w:tc>
          <w:tcPr>
            <w:tcW w:w="3432" w:type="dxa"/>
          </w:tcPr>
          <w:p w:rsidR="00C45CD8" w:rsidRDefault="00C45CD8" w:rsidP="00C45CD8">
            <w:pPr>
              <w:pStyle w:val="NoSpacing"/>
            </w:pPr>
          </w:p>
        </w:tc>
        <w:tc>
          <w:tcPr>
            <w:tcW w:w="3432" w:type="dxa"/>
          </w:tcPr>
          <w:p w:rsidR="00C45CD8" w:rsidRPr="00C45CD8" w:rsidRDefault="00C45CD8" w:rsidP="00C45CD8">
            <w:pPr>
              <w:pStyle w:val="NoSpacing"/>
            </w:pPr>
            <w:r w:rsidRPr="00C45CD8">
              <w:drawing>
                <wp:inline distT="0" distB="0" distL="0" distR="0">
                  <wp:extent cx="4114800" cy="2732314"/>
                  <wp:effectExtent l="50800" t="25400" r="25400" b="10886"/>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srcRect/>
                          <a:stretch>
                            <a:fillRect/>
                          </a:stretch>
                        </pic:blipFill>
                        <pic:spPr bwMode="auto">
                          <a:xfrm>
                            <a:off x="0" y="0"/>
                            <a:ext cx="4114800" cy="2732314"/>
                          </a:xfrm>
                          <a:prstGeom prst="rect">
                            <a:avLst/>
                          </a:prstGeom>
                          <a:noFill/>
                          <a:ln w="9525">
                            <a:solidFill>
                              <a:schemeClr val="tx1"/>
                            </a:solidFill>
                            <a:miter lim="800000"/>
                            <a:headEnd/>
                            <a:tailEnd/>
                          </a:ln>
                        </pic:spPr>
                      </pic:pic>
                    </a:graphicData>
                  </a:graphic>
                </wp:inline>
              </w:drawing>
            </w:r>
          </w:p>
        </w:tc>
        <w:tc>
          <w:tcPr>
            <w:tcW w:w="3432" w:type="dxa"/>
          </w:tcPr>
          <w:p w:rsidR="00C45CD8" w:rsidRDefault="00C45CD8" w:rsidP="00C45CD8">
            <w:pPr>
              <w:pStyle w:val="NoSpacing"/>
            </w:pPr>
          </w:p>
        </w:tc>
      </w:tr>
    </w:tbl>
    <w:p w:rsidR="00C45CD8" w:rsidRDefault="00C45CD8" w:rsidP="00C45CD8">
      <w:pPr>
        <w:pStyle w:val="NoSpacing"/>
      </w:pPr>
    </w:p>
    <w:p w:rsidR="006516E0" w:rsidRDefault="006516E0" w:rsidP="00C45CD8">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BF"/>
      </w:tblPr>
      <w:tblGrid>
        <w:gridCol w:w="1740"/>
        <w:gridCol w:w="6816"/>
        <w:gridCol w:w="1740"/>
      </w:tblGrid>
      <w:tr w:rsidR="006516E0">
        <w:tc>
          <w:tcPr>
            <w:tcW w:w="3432" w:type="dxa"/>
          </w:tcPr>
          <w:p w:rsidR="006516E0" w:rsidRDefault="006516E0" w:rsidP="00C45CD8">
            <w:pPr>
              <w:pStyle w:val="NoSpacing"/>
            </w:pPr>
          </w:p>
        </w:tc>
        <w:tc>
          <w:tcPr>
            <w:tcW w:w="3432" w:type="dxa"/>
          </w:tcPr>
          <w:p w:rsidR="006516E0" w:rsidRPr="006516E0" w:rsidRDefault="006516E0" w:rsidP="00C45CD8">
            <w:pPr>
              <w:pStyle w:val="NoSpacing"/>
            </w:pPr>
            <w:r>
              <w:rPr>
                <w:noProof/>
              </w:rPr>
              <w:drawing>
                <wp:inline distT="0" distB="0" distL="0" distR="0">
                  <wp:extent cx="4114800" cy="4114800"/>
                  <wp:effectExtent l="50800" t="25400" r="25400" b="0"/>
                  <wp:docPr id="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srcRect/>
                          <a:stretch>
                            <a:fillRect/>
                          </a:stretch>
                        </pic:blipFill>
                        <pic:spPr bwMode="auto">
                          <a:xfrm>
                            <a:off x="0" y="0"/>
                            <a:ext cx="4114800" cy="4114800"/>
                          </a:xfrm>
                          <a:prstGeom prst="rect">
                            <a:avLst/>
                          </a:prstGeom>
                          <a:noFill/>
                          <a:ln w="9525">
                            <a:solidFill>
                              <a:schemeClr val="tx1"/>
                            </a:solidFill>
                            <a:miter lim="800000"/>
                            <a:headEnd/>
                            <a:tailEnd/>
                          </a:ln>
                        </pic:spPr>
                      </pic:pic>
                    </a:graphicData>
                  </a:graphic>
                </wp:inline>
              </w:drawing>
            </w:r>
          </w:p>
        </w:tc>
        <w:tc>
          <w:tcPr>
            <w:tcW w:w="3432" w:type="dxa"/>
          </w:tcPr>
          <w:p w:rsidR="006516E0" w:rsidRDefault="006516E0" w:rsidP="00C45CD8">
            <w:pPr>
              <w:pStyle w:val="NoSpacing"/>
            </w:pPr>
          </w:p>
        </w:tc>
      </w:tr>
    </w:tbl>
    <w:p w:rsidR="00C45CD8" w:rsidRDefault="00C45CD8" w:rsidP="00C45CD8">
      <w:pPr>
        <w:pStyle w:val="NoSpacing"/>
      </w:pPr>
    </w:p>
    <w:p w:rsidR="00203050" w:rsidRDefault="00203050" w:rsidP="00C45CD8">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BF"/>
      </w:tblPr>
      <w:tblGrid>
        <w:gridCol w:w="2100"/>
        <w:gridCol w:w="6096"/>
        <w:gridCol w:w="2100"/>
      </w:tblGrid>
      <w:tr w:rsidR="00203050">
        <w:tc>
          <w:tcPr>
            <w:tcW w:w="3432" w:type="dxa"/>
          </w:tcPr>
          <w:p w:rsidR="00203050" w:rsidRDefault="00203050" w:rsidP="00C45CD8">
            <w:pPr>
              <w:pStyle w:val="NoSpacing"/>
            </w:pPr>
          </w:p>
        </w:tc>
        <w:tc>
          <w:tcPr>
            <w:tcW w:w="3432" w:type="dxa"/>
          </w:tcPr>
          <w:p w:rsidR="00203050" w:rsidRPr="00203050" w:rsidRDefault="00203050" w:rsidP="00C45CD8">
            <w:pPr>
              <w:pStyle w:val="NoSpacing"/>
            </w:pPr>
            <w:r>
              <w:rPr>
                <w:noProof/>
              </w:rPr>
              <w:drawing>
                <wp:inline distT="0" distB="0" distL="0" distR="0">
                  <wp:extent cx="3657600" cy="3603978"/>
                  <wp:effectExtent l="50800" t="25400" r="25400" b="2822"/>
                  <wp:docPr id="3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a:srcRect/>
                          <a:stretch>
                            <a:fillRect/>
                          </a:stretch>
                        </pic:blipFill>
                        <pic:spPr bwMode="auto">
                          <a:xfrm>
                            <a:off x="0" y="0"/>
                            <a:ext cx="3657600" cy="3603978"/>
                          </a:xfrm>
                          <a:prstGeom prst="rect">
                            <a:avLst/>
                          </a:prstGeom>
                          <a:noFill/>
                          <a:ln w="9525">
                            <a:solidFill>
                              <a:schemeClr val="tx1"/>
                            </a:solidFill>
                            <a:miter lim="800000"/>
                            <a:headEnd/>
                            <a:tailEnd/>
                          </a:ln>
                        </pic:spPr>
                      </pic:pic>
                    </a:graphicData>
                  </a:graphic>
                </wp:inline>
              </w:drawing>
            </w:r>
          </w:p>
        </w:tc>
        <w:tc>
          <w:tcPr>
            <w:tcW w:w="3432" w:type="dxa"/>
          </w:tcPr>
          <w:p w:rsidR="00203050" w:rsidRDefault="00203050" w:rsidP="00C45CD8">
            <w:pPr>
              <w:pStyle w:val="NoSpacing"/>
            </w:pPr>
          </w:p>
        </w:tc>
      </w:tr>
    </w:tbl>
    <w:p w:rsidR="00796F0B" w:rsidRPr="00796F0B" w:rsidRDefault="00796F0B" w:rsidP="00C45CD8">
      <w:pPr>
        <w:pStyle w:val="NoSpacing"/>
      </w:pPr>
    </w:p>
    <w:p w:rsidR="00B74E3A" w:rsidRDefault="00B74E3A" w:rsidP="00E77D58"/>
    <w:p w:rsidR="00B74E3A" w:rsidRDefault="00B74E3A" w:rsidP="00E77D58"/>
    <w:p w:rsidR="00EF10AE" w:rsidRDefault="00B74E3A" w:rsidP="00E77D58">
      <w:r w:rsidRPr="00B74E3A">
        <w:rPr>
          <w:b/>
        </w:rPr>
        <w:t>Synchronizing Aspects</w:t>
      </w:r>
      <w:r>
        <w:t xml:space="preserve"> – </w:t>
      </w:r>
      <w:r w:rsidR="00EF10AE">
        <w:t>Similarly, t</w:t>
      </w:r>
      <w:r>
        <w:t xml:space="preserve">he </w:t>
      </w:r>
      <w:r w:rsidRPr="00B74E3A">
        <w:rPr>
          <w:rFonts w:ascii="Courier New" w:hAnsi="Courier New"/>
          <w:sz w:val="16"/>
        </w:rPr>
        <w:t>Synchronize aspects</w:t>
      </w:r>
      <w:r>
        <w:t xml:space="preserve"> </w:t>
      </w:r>
      <w:r>
        <w:rPr>
          <w:noProof/>
        </w:rPr>
        <w:drawing>
          <wp:inline distT="0" distB="0" distL="0" distR="0">
            <wp:extent cx="347345" cy="330200"/>
            <wp:effectExtent l="50800" t="25400" r="33655" b="0"/>
            <wp:docPr id="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srcRect/>
                    <a:stretch>
                      <a:fillRect/>
                    </a:stretch>
                  </pic:blipFill>
                  <pic:spPr bwMode="auto">
                    <a:xfrm>
                      <a:off x="0" y="0"/>
                      <a:ext cx="347345" cy="330200"/>
                    </a:xfrm>
                    <a:prstGeom prst="rect">
                      <a:avLst/>
                    </a:prstGeom>
                    <a:noFill/>
                    <a:ln w="9525">
                      <a:solidFill>
                        <a:schemeClr val="tx1"/>
                      </a:solidFill>
                      <a:miter lim="800000"/>
                      <a:headEnd/>
                      <a:tailEnd/>
                    </a:ln>
                  </pic:spPr>
                </pic:pic>
              </a:graphicData>
            </a:graphic>
          </wp:inline>
        </w:drawing>
      </w:r>
      <w:r>
        <w:t xml:space="preserve"> toolbar </w:t>
      </w:r>
      <w:r w:rsidR="00F61A73">
        <w:t xml:space="preserve">item allows one to </w:t>
      </w:r>
      <w:r w:rsidR="00503249">
        <w:t>reposition the (x</w:t>
      </w:r>
      <w:proofErr w:type="gramStart"/>
      <w:r w:rsidR="00503249">
        <w:t>,y</w:t>
      </w:r>
      <w:proofErr w:type="gramEnd"/>
      <w:r w:rsidR="00503249">
        <w:t xml:space="preserve">) coordinates of model elements in one or more aspects to be consistent with that of a source aspect.  The default behavior is to </w:t>
      </w:r>
      <w:r w:rsidR="00FD4E1B">
        <w:t>synchronize</w:t>
      </w:r>
      <w:r w:rsidR="00503249">
        <w:t xml:space="preserve"> all other aspects with that of the currently selected aspect, but you may override the default </w:t>
      </w:r>
      <w:r w:rsidR="00503249" w:rsidRPr="00503249">
        <w:rPr>
          <w:rFonts w:ascii="Courier New" w:hAnsi="Courier New"/>
          <w:sz w:val="16"/>
        </w:rPr>
        <w:t>From</w:t>
      </w:r>
      <w:r w:rsidR="00503249">
        <w:t xml:space="preserve"> and </w:t>
      </w:r>
      <w:r w:rsidR="00503249" w:rsidRPr="00503249">
        <w:rPr>
          <w:rFonts w:ascii="Courier New" w:hAnsi="Courier New"/>
          <w:sz w:val="16"/>
        </w:rPr>
        <w:t>To</w:t>
      </w:r>
      <w:r w:rsidR="00503249">
        <w:t xml:space="preserve"> </w:t>
      </w:r>
      <w:r w:rsidR="00FD4E1B">
        <w:t>fields</w:t>
      </w:r>
      <w:r w:rsidR="00503249">
        <w:t xml:space="preserve"> before pressing </w:t>
      </w:r>
      <w:r w:rsidR="00503249" w:rsidRPr="00503249">
        <w:rPr>
          <w:rFonts w:ascii="Courier New" w:hAnsi="Courier New"/>
          <w:sz w:val="16"/>
        </w:rPr>
        <w:t>OK</w:t>
      </w:r>
      <w:r w:rsidR="00503249">
        <w:t xml:space="preserve">.  </w:t>
      </w:r>
    </w:p>
    <w:p w:rsidR="00EF10AE" w:rsidRDefault="00EF10AE" w:rsidP="00E77D5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BF"/>
      </w:tblPr>
      <w:tblGrid>
        <w:gridCol w:w="2100"/>
        <w:gridCol w:w="6096"/>
        <w:gridCol w:w="2100"/>
      </w:tblGrid>
      <w:tr w:rsidR="00EF10AE">
        <w:tc>
          <w:tcPr>
            <w:tcW w:w="3432" w:type="dxa"/>
          </w:tcPr>
          <w:p w:rsidR="00EF10AE" w:rsidRDefault="00EF10AE" w:rsidP="00E77D58"/>
        </w:tc>
        <w:tc>
          <w:tcPr>
            <w:tcW w:w="3432" w:type="dxa"/>
          </w:tcPr>
          <w:p w:rsidR="00EF10AE" w:rsidRPr="00EF10AE" w:rsidRDefault="00EF10AE" w:rsidP="00E77D58">
            <w:r>
              <w:rPr>
                <w:noProof/>
              </w:rPr>
              <w:drawing>
                <wp:inline distT="0" distB="0" distL="0" distR="0">
                  <wp:extent cx="3657600" cy="3212374"/>
                  <wp:effectExtent l="50800" t="25400" r="25400" b="13426"/>
                  <wp:docPr id="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a:srcRect/>
                          <a:stretch>
                            <a:fillRect/>
                          </a:stretch>
                        </pic:blipFill>
                        <pic:spPr bwMode="auto">
                          <a:xfrm>
                            <a:off x="0" y="0"/>
                            <a:ext cx="3657600" cy="3212374"/>
                          </a:xfrm>
                          <a:prstGeom prst="rect">
                            <a:avLst/>
                          </a:prstGeom>
                          <a:noFill/>
                          <a:ln w="9525">
                            <a:solidFill>
                              <a:schemeClr val="tx1"/>
                            </a:solidFill>
                            <a:miter lim="800000"/>
                            <a:headEnd/>
                            <a:tailEnd/>
                          </a:ln>
                        </pic:spPr>
                      </pic:pic>
                    </a:graphicData>
                  </a:graphic>
                </wp:inline>
              </w:drawing>
            </w:r>
          </w:p>
        </w:tc>
        <w:tc>
          <w:tcPr>
            <w:tcW w:w="3432" w:type="dxa"/>
          </w:tcPr>
          <w:p w:rsidR="00EF10AE" w:rsidRDefault="00EF10AE" w:rsidP="00E77D58"/>
        </w:tc>
      </w:tr>
    </w:tbl>
    <w:p w:rsidR="00B74E3A" w:rsidRDefault="00B74E3A" w:rsidP="00E77D58"/>
    <w:p w:rsidR="00D74614" w:rsidRDefault="00D74614" w:rsidP="00E77D58"/>
    <w:p w:rsidR="00727C66" w:rsidRDefault="00727C66" w:rsidP="00E77D58"/>
    <w:p w:rsidR="00727C66" w:rsidRPr="00727C66" w:rsidRDefault="00D74614" w:rsidP="00E77D58">
      <w:r>
        <w:rPr>
          <w:b/>
        </w:rPr>
        <w:t>Enabling an External Editor –</w:t>
      </w:r>
      <w:r>
        <w:t xml:space="preserve">  Editing attribute fields using the </w:t>
      </w:r>
      <w:r w:rsidR="00027273">
        <w:t>text editing</w:t>
      </w:r>
      <w:r>
        <w:t xml:space="preserve"> widgets provided by the Object Inspector GUI is </w:t>
      </w:r>
      <w:r w:rsidR="00027273">
        <w:t xml:space="preserve">sometimes </w:t>
      </w:r>
      <w:r>
        <w:t xml:space="preserve">inconvenient for attributes intended to contain large amounts of multi-line text.  </w:t>
      </w:r>
      <w:r w:rsidR="00F90257">
        <w:t xml:space="preserve">Use the following instructions to </w:t>
      </w:r>
      <w:r>
        <w:t>configure</w:t>
      </w:r>
      <w:r w:rsidR="00027273">
        <w:t xml:space="preserve"> an external</w:t>
      </w:r>
      <w:r w:rsidR="00F90257">
        <w:t xml:space="preserve"> </w:t>
      </w:r>
      <w:r>
        <w:t xml:space="preserve">editor that may be invoked for multi-line attributes.  </w:t>
      </w:r>
    </w:p>
    <w:p w:rsidR="00E77D58" w:rsidRDefault="00D74614" w:rsidP="00F90257">
      <w:pPr>
        <w:pStyle w:val="ListParagraph"/>
        <w:numPr>
          <w:ilvl w:val="0"/>
          <w:numId w:val="9"/>
        </w:numPr>
      </w:pPr>
      <w:r w:rsidRPr="00D74614">
        <w:t xml:space="preserve">From the </w:t>
      </w:r>
      <w:r w:rsidRPr="00D74614">
        <w:rPr>
          <w:rFonts w:ascii="Courier New" w:hAnsi="Courier New"/>
          <w:sz w:val="16"/>
        </w:rPr>
        <w:t xml:space="preserve">Tools </w:t>
      </w:r>
      <w:r w:rsidRPr="00D74614">
        <w:rPr>
          <w:rFonts w:ascii="Courier New" w:hAnsi="Courier New"/>
          <w:sz w:val="16"/>
        </w:rPr>
        <w:sym w:font="Wingdings" w:char="F0E0"/>
      </w:r>
      <w:r w:rsidRPr="00D74614">
        <w:rPr>
          <w:rFonts w:ascii="Courier New" w:hAnsi="Courier New"/>
          <w:sz w:val="16"/>
        </w:rPr>
        <w:t xml:space="preserve"> Options</w:t>
      </w:r>
      <w:r w:rsidR="00727C66">
        <w:t xml:space="preserve"> </w:t>
      </w:r>
      <w:r>
        <w:t xml:space="preserve">menu, select the </w:t>
      </w:r>
      <w:r w:rsidR="00727C66" w:rsidRPr="007F4EAF">
        <w:rPr>
          <w:rFonts w:ascii="Courier New" w:hAnsi="Courier New"/>
          <w:sz w:val="16"/>
        </w:rPr>
        <w:t xml:space="preserve">Enable External </w:t>
      </w:r>
      <w:r w:rsidRPr="007F4EAF">
        <w:rPr>
          <w:rFonts w:ascii="Courier New" w:hAnsi="Courier New"/>
          <w:sz w:val="16"/>
        </w:rPr>
        <w:t xml:space="preserve">Text </w:t>
      </w:r>
      <w:r w:rsidR="00727C66" w:rsidRPr="007F4EAF">
        <w:rPr>
          <w:rFonts w:ascii="Courier New" w:hAnsi="Courier New"/>
          <w:sz w:val="16"/>
        </w:rPr>
        <w:t>Editor</w:t>
      </w:r>
      <w:r>
        <w:t xml:space="preserve"> check box </w:t>
      </w:r>
      <w:r w:rsidR="007F4EAF">
        <w:t>(</w:t>
      </w:r>
      <w:r>
        <w:t>for Multiline Attributes</w:t>
      </w:r>
      <w:r w:rsidR="007F4EAF">
        <w:t>)</w:t>
      </w:r>
      <w:r>
        <w:t>.  Next, provide the path to the desired external text editor application (</w:t>
      </w:r>
      <w:r>
        <w:rPr>
          <w:i/>
        </w:rPr>
        <w:t>e.g.</w:t>
      </w:r>
      <w:r>
        <w:t xml:space="preserve"> </w:t>
      </w:r>
      <w:r w:rsidRPr="00D74614">
        <w:rPr>
          <w:rFonts w:ascii="Courier New" w:hAnsi="Courier New"/>
          <w:sz w:val="16"/>
        </w:rPr>
        <w:t>C:\Windows\notepad.exe</w:t>
      </w:r>
      <w:r>
        <w:t xml:space="preserve">).  </w:t>
      </w:r>
    </w:p>
    <w:p w:rsidR="00F90257" w:rsidRDefault="00F90257" w:rsidP="00F90257">
      <w:pPr>
        <w:pStyle w:val="ListParagraph"/>
        <w:numPr>
          <w:ilvl w:val="0"/>
          <w:numId w:val="9"/>
        </w:numPr>
      </w:pPr>
      <w:r>
        <w:t xml:space="preserve">The </w:t>
      </w:r>
      <w:r w:rsidRPr="00A540CC">
        <w:rPr>
          <w:rFonts w:ascii="Courier New" w:hAnsi="Courier New"/>
          <w:sz w:val="16"/>
        </w:rPr>
        <w:t>Object Inspector</w:t>
      </w:r>
      <w:r w:rsidR="00A540CC">
        <w:t xml:space="preserve"> pane will now contain a new</w:t>
      </w:r>
      <w:r>
        <w:t xml:space="preserve"> icon</w:t>
      </w:r>
      <w:r w:rsidR="00A540CC">
        <w:t xml:space="preserve"> near the attribute name for all multi-line attributes.  Selecting this icon will invoke an external editor that </w:t>
      </w:r>
      <w:r w:rsidR="00D11ADA">
        <w:t>will be</w:t>
      </w:r>
      <w:r w:rsidR="00A540CC">
        <w:t xml:space="preserve"> initialized with that attr</w:t>
      </w:r>
      <w:r w:rsidR="004A6E06">
        <w:t xml:space="preserve">ibute’s </w:t>
      </w:r>
      <w:r w:rsidR="00D11ADA">
        <w:t xml:space="preserve">current </w:t>
      </w:r>
      <w:r w:rsidR="004A6E06">
        <w:t>value.  GME will monitor the lifecycle of this external process, and overwrite the attribute’s value with the content</w:t>
      </w:r>
      <w:r w:rsidR="00D11ADA">
        <w:t>s</w:t>
      </w:r>
      <w:r w:rsidR="004A6E06">
        <w:t xml:space="preserve"> of the editor, upon detecting that the </w:t>
      </w:r>
      <w:r w:rsidR="005438C1">
        <w:t xml:space="preserve">editor </w:t>
      </w:r>
      <w:r w:rsidR="004A6E06">
        <w:t xml:space="preserve">application has exited.  </w:t>
      </w:r>
      <w:r>
        <w:t xml:space="preserve">  </w:t>
      </w:r>
    </w:p>
    <w:p w:rsidR="005C5783" w:rsidRDefault="005C5783" w:rsidP="00E77D58">
      <w:pPr>
        <w:tabs>
          <w:tab w:val="left" w:pos="1093"/>
        </w:tabs>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0BF"/>
      </w:tblPr>
      <w:tblGrid>
        <w:gridCol w:w="2100"/>
        <w:gridCol w:w="6096"/>
        <w:gridCol w:w="2100"/>
      </w:tblGrid>
      <w:tr w:rsidR="005C5783">
        <w:tc>
          <w:tcPr>
            <w:tcW w:w="3432" w:type="dxa"/>
          </w:tcPr>
          <w:p w:rsidR="005C5783" w:rsidRDefault="005C5783" w:rsidP="00E77D58">
            <w:pPr>
              <w:tabs>
                <w:tab w:val="left" w:pos="1093"/>
              </w:tabs>
            </w:pPr>
          </w:p>
        </w:tc>
        <w:tc>
          <w:tcPr>
            <w:tcW w:w="3432" w:type="dxa"/>
          </w:tcPr>
          <w:p w:rsidR="005C5783" w:rsidRPr="005C5783" w:rsidRDefault="005C5783" w:rsidP="00E77D58">
            <w:pPr>
              <w:tabs>
                <w:tab w:val="left" w:pos="1093"/>
              </w:tabs>
            </w:pPr>
            <w:r>
              <w:rPr>
                <w:noProof/>
              </w:rPr>
              <w:drawing>
                <wp:inline distT="0" distB="0" distL="0" distR="0">
                  <wp:extent cx="3657600" cy="2472538"/>
                  <wp:effectExtent l="50800" t="25400" r="25400" b="16662"/>
                  <wp:docPr id="4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9"/>
                          <a:srcRect/>
                          <a:stretch>
                            <a:fillRect/>
                          </a:stretch>
                        </pic:blipFill>
                        <pic:spPr bwMode="auto">
                          <a:xfrm>
                            <a:off x="0" y="0"/>
                            <a:ext cx="3657600" cy="2472538"/>
                          </a:xfrm>
                          <a:prstGeom prst="rect">
                            <a:avLst/>
                          </a:prstGeom>
                          <a:noFill/>
                          <a:ln w="9525">
                            <a:solidFill>
                              <a:schemeClr val="tx1"/>
                            </a:solidFill>
                            <a:miter lim="800000"/>
                            <a:headEnd/>
                            <a:tailEnd/>
                          </a:ln>
                        </pic:spPr>
                      </pic:pic>
                    </a:graphicData>
                  </a:graphic>
                </wp:inline>
              </w:drawing>
            </w:r>
          </w:p>
        </w:tc>
        <w:tc>
          <w:tcPr>
            <w:tcW w:w="3432" w:type="dxa"/>
          </w:tcPr>
          <w:p w:rsidR="005C5783" w:rsidRDefault="005C5783" w:rsidP="00E77D58">
            <w:pPr>
              <w:tabs>
                <w:tab w:val="left" w:pos="1093"/>
              </w:tabs>
            </w:pPr>
          </w:p>
        </w:tc>
      </w:tr>
    </w:tbl>
    <w:p w:rsidR="005C5783" w:rsidRDefault="005C5783" w:rsidP="00E77D58">
      <w:pPr>
        <w:tabs>
          <w:tab w:val="left" w:pos="1093"/>
        </w:tabs>
      </w:pPr>
    </w:p>
    <w:p w:rsidR="005C5783" w:rsidRDefault="00E77D58" w:rsidP="00E77D58">
      <w:pPr>
        <w:tabs>
          <w:tab w:val="left" w:pos="1093"/>
        </w:tabs>
      </w:pPr>
      <w:r>
        <w:tab/>
      </w:r>
    </w:p>
    <w:p w:rsidR="00704327" w:rsidRDefault="00704327" w:rsidP="00E77D58">
      <w:pPr>
        <w:tabs>
          <w:tab w:val="left" w:pos="1093"/>
        </w:tabs>
      </w:pPr>
    </w:p>
    <w:p w:rsidR="00E372C7" w:rsidRDefault="00E372C7" w:rsidP="00E372C7">
      <w:r w:rsidRPr="00E77D58">
        <w:rPr>
          <w:b/>
        </w:rPr>
        <w:t>Experimental Table Editor</w:t>
      </w:r>
      <w:r>
        <w:t xml:space="preserve"> – This tool allows users to examine model elements in a spreadsheet view.  The table editor is currently under development, but available for experimentation. </w:t>
      </w:r>
    </w:p>
    <w:p w:rsidR="00E372C7" w:rsidRDefault="00E372C7" w:rsidP="00E372C7">
      <w:pPr>
        <w:rPr>
          <w:b/>
        </w:rPr>
      </w:pPr>
      <w:r>
        <w:rPr>
          <w:b/>
        </w:rPr>
        <w:t>Table Editor Operation Instructions:</w:t>
      </w:r>
    </w:p>
    <w:p w:rsidR="00E372C7" w:rsidRPr="00D40169" w:rsidRDefault="00E372C7" w:rsidP="00E372C7">
      <w:pPr>
        <w:pStyle w:val="NoSpacing"/>
      </w:pPr>
    </w:p>
    <w:p w:rsidR="00E372C7" w:rsidRDefault="00E372C7" w:rsidP="00E372C7">
      <w:pPr>
        <w:pStyle w:val="NoSpacing"/>
        <w:numPr>
          <w:ilvl w:val="0"/>
          <w:numId w:val="11"/>
        </w:numPr>
      </w:pPr>
      <w:r>
        <w:t xml:space="preserve">Once the IFV model is loaded, open the tools drop-down menu.  </w:t>
      </w:r>
    </w:p>
    <w:p w:rsidR="00E372C7" w:rsidRPr="00320FBC" w:rsidRDefault="00E372C7" w:rsidP="00E372C7">
      <w:pPr>
        <w:pStyle w:val="NoSpacing"/>
        <w:numPr>
          <w:ilvl w:val="0"/>
          <w:numId w:val="11"/>
        </w:numPr>
      </w:pPr>
      <w:r>
        <w:t xml:space="preserve">From the tools menu select </w:t>
      </w:r>
      <w:r>
        <w:rPr>
          <w:i/>
        </w:rPr>
        <w:t>Register Components…</w:t>
      </w:r>
    </w:p>
    <w:p w:rsidR="00E372C7" w:rsidRDefault="00E372C7" w:rsidP="00E372C7">
      <w:pPr>
        <w:pStyle w:val="NoSpacing"/>
        <w:numPr>
          <w:ilvl w:val="0"/>
          <w:numId w:val="11"/>
        </w:numPr>
      </w:pPr>
      <w:r>
        <w:t xml:space="preserve">At the bottom of the </w:t>
      </w:r>
      <w:proofErr w:type="gramStart"/>
      <w:r>
        <w:t>list</w:t>
      </w:r>
      <w:proofErr w:type="gramEnd"/>
      <w:r>
        <w:t xml:space="preserve"> you will find the Table Editor.</w:t>
      </w:r>
    </w:p>
    <w:p w:rsidR="00E372C7" w:rsidRPr="00D40169" w:rsidRDefault="00E372C7" w:rsidP="00E372C7">
      <w:pPr>
        <w:pStyle w:val="NoSpacing"/>
        <w:numPr>
          <w:ilvl w:val="0"/>
          <w:numId w:val="11"/>
        </w:numPr>
      </w:pPr>
      <w:r>
        <w:t xml:space="preserve">Click the </w:t>
      </w:r>
      <w:r>
        <w:rPr>
          <w:i/>
        </w:rPr>
        <w:t xml:space="preserve">both </w:t>
      </w:r>
      <w:r>
        <w:t>radial button and enable the Table Editor.</w:t>
      </w:r>
    </w:p>
    <w:p w:rsidR="00E372C7" w:rsidRPr="00D40169" w:rsidRDefault="00E372C7" w:rsidP="00E372C7">
      <w:pPr>
        <w:pStyle w:val="NoSpacing"/>
        <w:numPr>
          <w:ilvl w:val="0"/>
          <w:numId w:val="10"/>
        </w:numPr>
        <w:rPr>
          <w:b/>
        </w:rPr>
      </w:pPr>
      <w:r>
        <w:t xml:space="preserve">Click the </w:t>
      </w:r>
      <w:r>
        <w:rPr>
          <w:noProof/>
        </w:rPr>
        <w:drawing>
          <wp:inline distT="0" distB="0" distL="0" distR="0">
            <wp:extent cx="220345" cy="220345"/>
            <wp:effectExtent l="0" t="0" r="8255" b="8255"/>
            <wp:docPr id="4" name="Picture 52" descr="Macintosh HD:Users:Justin:Desktop:table edi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ustin:Desktop:table editor.png"/>
                    <pic:cNvPicPr>
                      <a:picLocks noChangeAspect="1" noChangeArrowheads="1"/>
                    </pic:cNvPicPr>
                  </pic:nvPicPr>
                  <pic:blipFill>
                    <a:blip r:embed="rId90">
                      <a:extLst>
                        <a:ext uri="{28A0092B-C50C-407E-A947-70E740481C1C}">
                          <a14:useLocalDpi xmlns:ve="http://schemas.openxmlformats.org/markup-compatibility/2006" xmlns:a14="http://schemas.microsoft.com/office/drawing/2010/main" xmlns:pic="http://schemas.openxmlformats.org/drawingml/2006/picture" xmlns:a="http://schemas.openxmlformats.org/drawingml/2006/main" xmlns:wps="http://schemas.microsoft.com/office/word/2010/wordprocessingShape" xmlns:wne="http://schemas.microsoft.com/office/word/2006/wordml"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http://schemas.openxmlformats.org/drawingml/2006/wordprocessingDrawing" xmlns:wp14="http://schemas.microsoft.com/office/word/2010/wordprocessingDrawing" xmlns:v="urn:schemas-microsoft-com:vml" xmlns:m="http://schemas.openxmlformats.org/officeDocument/2006/math" xmlns:r="http://schemas.openxmlformats.org/officeDocument/2006/relationships" xmlns:o="urn:schemas-microsoft-com:office:office" xmlns:mv="urn:schemas-microsoft-com:mac:vml" xmlns:mc="http://schemas.openxmlformats.org/markup-compatibility/2006" xmlns:mo="http://schemas.microsoft.com/office/mac/office/2008/main" xmlns:wpc="http://schemas.microsoft.com/office/word/2010/wordprocessingCanvas" xmlns="" val="0"/>
                        </a:ext>
                      </a:extLst>
                    </a:blip>
                    <a:srcRect/>
                    <a:stretch>
                      <a:fillRect/>
                    </a:stretch>
                  </pic:blipFill>
                  <pic:spPr bwMode="auto">
                    <a:xfrm>
                      <a:off x="0" y="0"/>
                      <a:ext cx="220345" cy="220345"/>
                    </a:xfrm>
                    <a:prstGeom prst="rect">
                      <a:avLst/>
                    </a:prstGeom>
                    <a:noFill/>
                    <a:ln>
                      <a:noFill/>
                    </a:ln>
                  </pic:spPr>
                </pic:pic>
              </a:graphicData>
            </a:graphic>
          </wp:inline>
        </w:drawing>
      </w:r>
      <w:r>
        <w:t xml:space="preserve"> icon on the top toolbar to launch the table editor.</w:t>
      </w:r>
    </w:p>
    <w:p w:rsidR="00E372C7" w:rsidRPr="00144C22" w:rsidRDefault="00E372C7" w:rsidP="00E372C7">
      <w:pPr>
        <w:pStyle w:val="ListParagraph"/>
        <w:numPr>
          <w:ilvl w:val="0"/>
          <w:numId w:val="9"/>
        </w:numPr>
        <w:rPr>
          <w:b/>
        </w:rPr>
      </w:pPr>
      <w:r>
        <w:t>Select the elements of the model that you wish to examine.</w:t>
      </w:r>
    </w:p>
    <w:p w:rsidR="00DC733E" w:rsidRDefault="00DC733E">
      <w:pPr>
        <w:rPr>
          <w:rFonts w:asciiTheme="majorHAnsi" w:eastAsiaTheme="majorEastAsia" w:hAnsiTheme="majorHAnsi" w:cstheme="majorBidi"/>
          <w:b/>
          <w:bCs/>
          <w:color w:val="4F81BD" w:themeColor="accent1"/>
          <w:sz w:val="26"/>
          <w:szCs w:val="26"/>
        </w:rPr>
      </w:pPr>
      <w:r>
        <w:br w:type="page"/>
      </w:r>
    </w:p>
    <w:p w:rsidR="00704327" w:rsidRDefault="00704327" w:rsidP="00704327">
      <w:pPr>
        <w:pStyle w:val="Heading2"/>
      </w:pPr>
      <w:bookmarkStart w:id="47" w:name="_Toc200949443"/>
      <w:r>
        <w:t>Appendix B: The Architecture of the META Tools</w:t>
      </w:r>
      <w:bookmarkEnd w:id="47"/>
    </w:p>
    <w:p w:rsidR="00DC733E" w:rsidRDefault="00DC733E" w:rsidP="00DC733E">
      <w:r>
        <w:t>What follows is a brief introduction to the philosophy of GME</w:t>
      </w:r>
      <w:r>
        <w:rPr>
          <w:rStyle w:val="FootnoteReference"/>
        </w:rPr>
        <w:footnoteReference w:id="10"/>
      </w:r>
      <w:r>
        <w:t>, with the intention of providing some surface level insight into the META tools’ underlying architecture.  At its core, GME is</w:t>
      </w:r>
      <w:r w:rsidRPr="00F913CD">
        <w:t xml:space="preserve"> a </w:t>
      </w:r>
      <w:r>
        <w:t xml:space="preserve">highly </w:t>
      </w:r>
      <w:r w:rsidRPr="00F913CD">
        <w:t>configurable</w:t>
      </w:r>
      <w:r>
        <w:t>, visual language construction toolkit, used to engineer novel,</w:t>
      </w:r>
      <w:r w:rsidRPr="00F913CD">
        <w:t xml:space="preserve"> domain-specific</w:t>
      </w:r>
      <w:r>
        <w:t xml:space="preserve">, graphical modeling </w:t>
      </w:r>
      <w:r w:rsidRPr="00F913CD">
        <w:t>and program synthesis environments</w:t>
      </w:r>
      <w:r>
        <w:t xml:space="preserve">, which are targeted toward specific problem domains.  The domains GME has been successfully employed in span a wide space, including fields such as (a) building new visual languages, and (b) automotive engineering.  Once instantiated for a particular problem domain, GME provides a graphical editor application for drawing and browsing models, but more importantly </w:t>
      </w:r>
      <w:proofErr w:type="gramStart"/>
      <w:r>
        <w:t>it also</w:t>
      </w:r>
      <w:proofErr w:type="gramEnd"/>
      <w:r>
        <w:t xml:space="preserve"> provides relevant model transformations for converting graphical models into useful artifacts.  Examples of useful artifacts for the automotive engineering domain are (a) executable simulations of vehicle performance under certain conditions, and (b) a bill of materials used to support manufacture/assembly of the physical vehicle.  An example of a useful artifact for the domain of language engineering would be a graphical model editor customized for the automotive domain.  </w:t>
      </w:r>
    </w:p>
    <w:p w:rsidR="00DC733E" w:rsidRDefault="00DC733E" w:rsidP="00DC733E">
      <w:r w:rsidRPr="00F913CD">
        <w:t xml:space="preserve">The configuration </w:t>
      </w:r>
      <w:r>
        <w:t xml:space="preserve">and customization of GME itself in order to support a new, well-defined application domain </w:t>
      </w:r>
      <w:r w:rsidRPr="00F913CD">
        <w:t xml:space="preserve">is accomplished through </w:t>
      </w:r>
      <w:r w:rsidRPr="007657CF">
        <w:rPr>
          <w:i/>
        </w:rPr>
        <w:t>meta-models</w:t>
      </w:r>
      <w:r w:rsidRPr="00F913CD">
        <w:t xml:space="preserve"> specifying the modeling </w:t>
      </w:r>
      <w:r w:rsidRPr="007657CF">
        <w:rPr>
          <w:i/>
        </w:rPr>
        <w:t>paradigm</w:t>
      </w:r>
      <w:r w:rsidRPr="00F913CD">
        <w:t xml:space="preserve"> (</w:t>
      </w:r>
      <w:r>
        <w:rPr>
          <w:i/>
        </w:rPr>
        <w:t xml:space="preserve">i.e. </w:t>
      </w:r>
      <w:r>
        <w:t xml:space="preserve">the </w:t>
      </w:r>
      <w:r w:rsidRPr="00F913CD">
        <w:t>modeling language</w:t>
      </w:r>
      <w:r>
        <w:t>s to be provided to end users) that will encode</w:t>
      </w:r>
      <w:r w:rsidRPr="00F913CD">
        <w:t xml:space="preserve"> the</w:t>
      </w:r>
      <w:r>
        <w:t xml:space="preserve"> target</w:t>
      </w:r>
      <w:r w:rsidRPr="00F913CD">
        <w:t xml:space="preserve"> application domain.</w:t>
      </w:r>
      <w:r>
        <w:t xml:space="preserve"> </w:t>
      </w:r>
      <w:r w:rsidRPr="00F913CD">
        <w:t xml:space="preserve"> </w:t>
      </w:r>
      <w:r>
        <w:t>A</w:t>
      </w:r>
      <w:r w:rsidRPr="00F913CD">
        <w:t xml:space="preserve"> modeling paradigm </w:t>
      </w:r>
      <w:r>
        <w:t>defines</w:t>
      </w:r>
      <w:r w:rsidRPr="00F913CD">
        <w:t xml:space="preserve"> all </w:t>
      </w:r>
      <w:r>
        <w:t xml:space="preserve">of </w:t>
      </w:r>
      <w:r w:rsidRPr="00F913CD">
        <w:t xml:space="preserve">the syntactic, semantic, and presentation information </w:t>
      </w:r>
      <w:r>
        <w:t>for</w:t>
      </w:r>
      <w:r w:rsidRPr="00F913CD">
        <w:t xml:space="preserve"> the domain</w:t>
      </w:r>
      <w:r>
        <w:t xml:space="preserve"> of interest.  For example, </w:t>
      </w:r>
      <w:r w:rsidRPr="00F913CD">
        <w:t>which concepts will be used to construct models, what r</w:t>
      </w:r>
      <w:r>
        <w:t>elationships may exist among the</w:t>
      </w:r>
      <w:r w:rsidRPr="00F913CD">
        <w:t>se concepts, how the concepts may be organized and viewed by the modeler, and rules govern</w:t>
      </w:r>
      <w:r>
        <w:t>ing the construction of valid models.  Any</w:t>
      </w:r>
      <w:r w:rsidRPr="00F913CD">
        <w:t xml:space="preserve"> modeling paradigm </w:t>
      </w:r>
      <w:r>
        <w:t xml:space="preserve">formally </w:t>
      </w:r>
      <w:r w:rsidRPr="00F913CD">
        <w:t xml:space="preserve">defines </w:t>
      </w:r>
      <w:r>
        <w:t>the</w:t>
      </w:r>
      <w:r w:rsidRPr="00F913CD">
        <w:t xml:space="preserve"> family of </w:t>
      </w:r>
      <w:r>
        <w:t xml:space="preserve">all </w:t>
      </w:r>
      <w:r w:rsidRPr="00F913CD">
        <w:t>models that can be created using the resultant</w:t>
      </w:r>
      <w:r>
        <w:t>, domain-specific</w:t>
      </w:r>
      <w:r w:rsidRPr="00F913CD">
        <w:t xml:space="preserve"> </w:t>
      </w:r>
      <w:r>
        <w:t>tools</w:t>
      </w:r>
      <w:r w:rsidRPr="00F913CD">
        <w:t>.</w:t>
      </w:r>
      <w:r>
        <w:t xml:space="preserve">  Once defined, modeling paradigms are then used to initialize and instantiate a customized version of the GME tools oriented toward the target applic</w:t>
      </w:r>
      <w:r w:rsidRPr="00451B89">
        <w:t xml:space="preserve">ation domain.  In the case of META, we call this modeling paradigm </w:t>
      </w:r>
      <w:r w:rsidRPr="003D2798">
        <w:rPr>
          <w:i/>
        </w:rPr>
        <w:t>CyPhy</w:t>
      </w:r>
      <w:r>
        <w:t xml:space="preserve"> (short for the </w:t>
      </w:r>
      <w:r>
        <w:rPr>
          <w:i/>
        </w:rPr>
        <w:t>Cyber Physical</w:t>
      </w:r>
      <w:r>
        <w:t xml:space="preserve"> modeling language, and pronounced as if it were an abbreviation for </w:t>
      </w:r>
      <w:r>
        <w:rPr>
          <w:i/>
        </w:rPr>
        <w:t>Science Fiction</w:t>
      </w:r>
      <w:r>
        <w:t>)</w:t>
      </w:r>
      <w:r w:rsidRPr="00451B89">
        <w:t>.</w:t>
      </w:r>
      <w:r>
        <w:t xml:space="preserve">  </w:t>
      </w:r>
    </w:p>
    <w:p w:rsidR="00DC733E" w:rsidRDefault="00DC733E" w:rsidP="00DC733E">
      <w:pPr>
        <w:rPr>
          <w:color w:val="000000" w:themeColor="text1"/>
        </w:rPr>
      </w:pPr>
      <w:r>
        <w:t>The details of the CyPhy modeling paradigm are of little interest to the average META end user</w:t>
      </w:r>
      <w:r w:rsidR="00CA4B47">
        <w:rPr>
          <w:rStyle w:val="FootnoteReference"/>
        </w:rPr>
        <w:footnoteReference w:id="11"/>
      </w:r>
      <w:r>
        <w:t xml:space="preserve">.  By installing META after installing GME, you have therefore automatically enabled GME to support the AVM community.  The specifics of how this works may be safely ignored; only be aware that there is a subtle distinction between what is referred to as the GME application—a family of generic, reprogrammable tools supporting visual language construction, model editing, and model transformations—and the META toolsuite, which is a specific instantiation of the GME tools provided to the AVM community.  </w:t>
      </w:r>
    </w:p>
    <w:p w:rsidR="00704327" w:rsidRDefault="00704327" w:rsidP="00704327"/>
    <w:p w:rsidR="00DC733E" w:rsidRDefault="00DC733E">
      <w:pPr>
        <w:rPr>
          <w:rFonts w:asciiTheme="majorHAnsi" w:eastAsiaTheme="majorEastAsia" w:hAnsiTheme="majorHAnsi" w:cstheme="majorBidi"/>
          <w:b/>
          <w:bCs/>
          <w:color w:val="4F81BD" w:themeColor="accent1"/>
          <w:sz w:val="26"/>
          <w:szCs w:val="26"/>
        </w:rPr>
      </w:pPr>
      <w:r>
        <w:br w:type="page"/>
      </w:r>
    </w:p>
    <w:p w:rsidR="00704327" w:rsidRDefault="00704327" w:rsidP="00704327">
      <w:pPr>
        <w:pStyle w:val="Heading2"/>
      </w:pPr>
      <w:bookmarkStart w:id="48" w:name="_Toc200949444"/>
      <w:r>
        <w:t>Appendix Z: Frequently Asked Questions</w:t>
      </w:r>
      <w:bookmarkEnd w:id="48"/>
    </w:p>
    <w:p w:rsidR="00DC733E" w:rsidRDefault="00DC733E" w:rsidP="00704327"/>
    <w:p w:rsidR="00DC733E" w:rsidRDefault="00DC733E" w:rsidP="00704327">
      <w:proofErr w:type="gramStart"/>
      <w:r>
        <w:t>Q. I</w:t>
      </w:r>
      <w:proofErr w:type="gramEnd"/>
      <w:r>
        <w:t xml:space="preserve"> downloaded and installed GME, but I can’t open the IFV model.  </w:t>
      </w:r>
    </w:p>
    <w:p w:rsidR="004E7E49" w:rsidRDefault="00F37E30" w:rsidP="00704327">
      <w:r>
        <w:t xml:space="preserve">A. </w:t>
      </w:r>
      <w:r w:rsidR="004E354F">
        <w:t xml:space="preserve"> GME is only one of the pre-requisites for the META tools.  Ultimately, the application necessary to use this IFV model is the ‘META’ toolsuite, not GME.  </w:t>
      </w:r>
      <w:r w:rsidR="005F07EE">
        <w:t xml:space="preserve">If you have not run the META installer, you do not have a copy of the META tools.  </w:t>
      </w:r>
      <w:r w:rsidR="00DC733E">
        <w:t>See Appendix B</w:t>
      </w:r>
      <w:r w:rsidR="004E354F">
        <w:t xml:space="preserve"> for an explanation</w:t>
      </w:r>
      <w:r w:rsidR="00DC733E">
        <w:t xml:space="preserve">. </w:t>
      </w:r>
    </w:p>
    <w:p w:rsidR="00704327" w:rsidRDefault="00DC733E" w:rsidP="00704327">
      <w:r>
        <w:t xml:space="preserve"> </w:t>
      </w:r>
      <w:r w:rsidR="00E20A62">
        <w:br/>
      </w:r>
    </w:p>
    <w:p w:rsidR="00DC733E" w:rsidRDefault="00704327" w:rsidP="00704327">
      <w:proofErr w:type="gramStart"/>
      <w:r>
        <w:t>Q. I</w:t>
      </w:r>
      <w:proofErr w:type="gramEnd"/>
      <w:r>
        <w:t xml:space="preserve"> have opened an MGA file</w:t>
      </w:r>
      <w:r w:rsidR="00DC733E">
        <w:t xml:space="preserve"> as specified above, but there is no toolbar exposed within my GME application window.  </w:t>
      </w:r>
      <w:r w:rsidR="004E7E49">
        <w:br/>
      </w:r>
      <w:r w:rsidR="004C7D65">
        <w:rPr>
          <w:noProof/>
        </w:rPr>
        <w:drawing>
          <wp:inline distT="0" distB="0" distL="0" distR="0">
            <wp:extent cx="3665855" cy="321945"/>
            <wp:effectExtent l="2540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srcRect/>
                    <a:stretch>
                      <a:fillRect/>
                    </a:stretch>
                  </pic:blipFill>
                  <pic:spPr bwMode="auto">
                    <a:xfrm>
                      <a:off x="0" y="0"/>
                      <a:ext cx="3665855" cy="321945"/>
                    </a:xfrm>
                    <a:prstGeom prst="rect">
                      <a:avLst/>
                    </a:prstGeom>
                    <a:noFill/>
                    <a:ln w="9525">
                      <a:noFill/>
                      <a:miter lim="800000"/>
                      <a:headEnd/>
                      <a:tailEnd/>
                    </a:ln>
                  </pic:spPr>
                </pic:pic>
              </a:graphicData>
            </a:graphic>
          </wp:inline>
        </w:drawing>
      </w:r>
    </w:p>
    <w:p w:rsidR="00822F77" w:rsidRPr="00704327" w:rsidRDefault="00F37E30" w:rsidP="00704327">
      <w:r>
        <w:t xml:space="preserve">A. </w:t>
      </w:r>
      <w:r w:rsidR="00DC733E">
        <w:t xml:space="preserve">See </w:t>
      </w:r>
      <w:r w:rsidR="00E20A62">
        <w:t>footnote 2 in the introductory section of this document</w:t>
      </w:r>
      <w:r w:rsidR="00DC733E">
        <w:t xml:space="preserve">.  </w:t>
      </w:r>
    </w:p>
    <w:sectPr w:rsidR="00822F77" w:rsidRPr="00704327" w:rsidSect="006E5847">
      <w:headerReference w:type="default" r:id="rId92"/>
      <w:footerReference w:type="even" r:id="rId93"/>
      <w:footerReference w:type="default" r:id="rId94"/>
      <w:pgSz w:w="12240" w:h="15840"/>
      <w:pgMar w:top="1440" w:right="1080" w:bottom="1440" w:left="1080" w:gutter="0"/>
      <w:titlePg/>
      <w:docGrid w:linePitch="360"/>
    </w:sectPr>
  </w:body>
</w:document>
</file>

<file path=word/endnotes.xml><?xml version="1.0" encoding="utf-8"?>
<w:end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5794C" w:rsidRDefault="0005794C" w:rsidP="00BF1958">
      <w:pPr>
        <w:spacing w:after="0" w:line="240" w:lineRule="auto"/>
      </w:pPr>
      <w:r>
        <w:separator/>
      </w:r>
    </w:p>
  </w:endnote>
  <w:endnote w:type="continuationSeparator" w:id="0">
    <w:p w:rsidR="0005794C" w:rsidRDefault="0005794C" w:rsidP="00BF195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libri">
    <w:panose1 w:val="020F050202020403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Tahoma">
    <w:panose1 w:val="020B060403050404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794C" w:rsidRDefault="0005794C" w:rsidP="0001227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05794C" w:rsidRDefault="0005794C" w:rsidP="006E5847">
    <w:pPr>
      <w:pStyle w:val="Footer"/>
      <w:ind w:right="360"/>
    </w:pPr>
  </w:p>
</w:ftr>
</file>

<file path=word/footer2.xml><?xml version="1.0" encoding="utf-8"?>
<w:ft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794C" w:rsidRDefault="0005794C" w:rsidP="00012279">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82453">
      <w:rPr>
        <w:rStyle w:val="PageNumber"/>
        <w:noProof/>
      </w:rPr>
      <w:t>49</w:t>
    </w:r>
    <w:r>
      <w:rPr>
        <w:rStyle w:val="PageNumber"/>
      </w:rPr>
      <w:fldChar w:fldCharType="end"/>
    </w:r>
  </w:p>
  <w:p w:rsidR="0005794C" w:rsidRDefault="0005794C" w:rsidP="006E5847">
    <w:pPr>
      <w:pStyle w:val="Header"/>
      <w:ind w:right="360"/>
    </w:pPr>
    <w:r>
      <w:t xml:space="preserve">Copyright </w:t>
    </w:r>
    <w:r>
      <w:rPr>
        <w:rFonts w:cstheme="minorHAnsi"/>
      </w:rPr>
      <w:t>©</w:t>
    </w:r>
    <w:r>
      <w:t xml:space="preserve"> Vanderbilt University 2011, 2012</w:t>
    </w:r>
  </w:p>
</w:ftr>
</file>

<file path=word/footnotes.xml><?xml version="1.0" encoding="utf-8"?>
<w:footnotes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5794C" w:rsidRDefault="0005794C" w:rsidP="00BF1958">
      <w:pPr>
        <w:spacing w:after="0" w:line="240" w:lineRule="auto"/>
      </w:pPr>
      <w:r>
        <w:separator/>
      </w:r>
    </w:p>
  </w:footnote>
  <w:footnote w:type="continuationSeparator" w:id="0">
    <w:p w:rsidR="0005794C" w:rsidRDefault="0005794C" w:rsidP="00BF1958">
      <w:pPr>
        <w:spacing w:after="0" w:line="240" w:lineRule="auto"/>
      </w:pPr>
      <w:r>
        <w:continuationSeparator/>
      </w:r>
    </w:p>
  </w:footnote>
  <w:footnote w:id="1">
    <w:p w:rsidR="0005794C" w:rsidRDefault="0005794C">
      <w:pPr>
        <w:pStyle w:val="FootnoteText"/>
      </w:pPr>
      <w:r>
        <w:rPr>
          <w:rStyle w:val="FootnoteReference"/>
        </w:rPr>
        <w:footnoteRef/>
      </w:r>
      <w:r>
        <w:t xml:space="preserve"> A slightly lengthier discussion of the relationship between GME and the META Toolsuite is provided as Appendix B.  </w:t>
      </w:r>
    </w:p>
  </w:footnote>
  <w:footnote w:id="2">
    <w:p w:rsidR="0005794C" w:rsidRDefault="0005794C" w:rsidP="00290300">
      <w:pPr>
        <w:pStyle w:val="FootnoteText"/>
      </w:pPr>
      <w:r>
        <w:rPr>
          <w:rStyle w:val="FootnoteReference"/>
        </w:rPr>
        <w:footnoteRef/>
      </w:r>
      <w:r>
        <w:t xml:space="preserve"> While many of the model transformations rely on having a 64-bit version of GME installed, support for the 64-bit version of the graphical editor is not yet complete (as of June 2012).  By running the 64-bit version of the GME installer, both 32 and 64-bit versions of GME.exe will be installed.  When 64-bit executables or libraries are required by the META process, loading of the correct resources will be handled automatically by the tools.  When invoking the model editor, however, please remember to use the 32-bit version of the tool.   </w:t>
      </w:r>
    </w:p>
  </w:footnote>
  <w:footnote w:id="3">
    <w:p w:rsidR="0005794C" w:rsidRDefault="0005794C">
      <w:pPr>
        <w:pStyle w:val="FootnoteText"/>
      </w:pPr>
      <w:r>
        <w:rPr>
          <w:rStyle w:val="FootnoteReference"/>
        </w:rPr>
        <w:footnoteRef/>
      </w:r>
      <w:r>
        <w:t xml:space="preserve"> </w:t>
      </w:r>
      <w:r w:rsidRPr="00E77D58">
        <w:rPr>
          <w:szCs w:val="20"/>
        </w:rPr>
        <w:t xml:space="preserve">See </w:t>
      </w:r>
      <w:r>
        <w:rPr>
          <w:szCs w:val="20"/>
        </w:rPr>
        <w:t xml:space="preserve">also the ‘Autolayout’ section of </w:t>
      </w:r>
      <w:r w:rsidRPr="00E77D58">
        <w:rPr>
          <w:szCs w:val="20"/>
        </w:rPr>
        <w:t>Appendix A</w:t>
      </w:r>
      <w:r>
        <w:rPr>
          <w:szCs w:val="20"/>
        </w:rPr>
        <w:t xml:space="preserve">. </w:t>
      </w:r>
    </w:p>
  </w:footnote>
  <w:footnote w:id="4">
    <w:p w:rsidR="0005794C" w:rsidRPr="00B46A2C" w:rsidRDefault="0005794C" w:rsidP="00B46A2C">
      <w:pPr>
        <w:rPr>
          <w:i/>
        </w:rPr>
      </w:pPr>
      <w:r>
        <w:rPr>
          <w:rStyle w:val="FootnoteReference"/>
        </w:rPr>
        <w:footnoteRef/>
      </w:r>
      <w:r>
        <w:t xml:space="preserve"> For more detailed information on the design space exploration tool see the supporting document: </w:t>
      </w:r>
      <w:r>
        <w:rPr>
          <w:i/>
        </w:rPr>
        <w:t xml:space="preserve">DesignSpaceHelper.pdf.  </w:t>
      </w:r>
    </w:p>
  </w:footnote>
  <w:footnote w:id="5">
    <w:p w:rsidR="0005794C" w:rsidRPr="005B4764" w:rsidRDefault="0005794C" w:rsidP="005B4764">
      <w:pPr>
        <w:pStyle w:val="FootnoteText"/>
      </w:pPr>
      <w:r>
        <w:rPr>
          <w:rStyle w:val="FootnoteReference"/>
        </w:rPr>
        <w:footnoteRef/>
      </w:r>
      <w:r>
        <w:t xml:space="preserve"> See Also: </w:t>
      </w:r>
      <w:hyperlink r:id="rId1" w:history="1">
        <w:r w:rsidRPr="005B4764">
          <w:rPr>
            <w:rStyle w:val="Hyperlink"/>
          </w:rPr>
          <w:t>C:\Users\Public\Documents\META Documents\Modelica and PET March 2012</w:t>
        </w:r>
      </w:hyperlink>
    </w:p>
    <w:p w:rsidR="0005794C" w:rsidRDefault="0005794C">
      <w:pPr>
        <w:pStyle w:val="FootnoteText"/>
      </w:pPr>
    </w:p>
  </w:footnote>
  <w:footnote w:id="6">
    <w:p w:rsidR="0005794C" w:rsidRDefault="0005794C">
      <w:pPr>
        <w:pStyle w:val="FootnoteText"/>
      </w:pPr>
      <w:r>
        <w:rPr>
          <w:rStyle w:val="FootnoteReference"/>
        </w:rPr>
        <w:footnoteRef/>
      </w:r>
      <w:r>
        <w:t xml:space="preserve"> </w:t>
      </w:r>
      <w:r w:rsidRPr="00320FBC">
        <w:rPr>
          <w:szCs w:val="20"/>
        </w:rPr>
        <w:t xml:space="preserve">See Appendix </w:t>
      </w:r>
      <w:r>
        <w:rPr>
          <w:szCs w:val="20"/>
        </w:rPr>
        <w:t>A</w:t>
      </w:r>
      <w:r w:rsidRPr="00320FBC">
        <w:rPr>
          <w:szCs w:val="20"/>
        </w:rPr>
        <w:t xml:space="preserve"> for information about resetting the default </w:t>
      </w:r>
      <w:r>
        <w:rPr>
          <w:szCs w:val="20"/>
        </w:rPr>
        <w:t xml:space="preserve">model </w:t>
      </w:r>
      <w:r w:rsidRPr="00320FBC">
        <w:rPr>
          <w:szCs w:val="20"/>
        </w:rPr>
        <w:t>values.</w:t>
      </w:r>
    </w:p>
  </w:footnote>
  <w:footnote w:id="7">
    <w:p w:rsidR="0005794C" w:rsidRDefault="0005794C">
      <w:pPr>
        <w:pStyle w:val="FootnoteText"/>
      </w:pPr>
      <w:r>
        <w:rPr>
          <w:rStyle w:val="FootnoteReference"/>
        </w:rPr>
        <w:footnoteRef/>
      </w:r>
      <w:r>
        <w:t xml:space="preserve"> Many of the behavioral models for physical components in the </w:t>
      </w:r>
      <w:r>
        <w:rPr>
          <w:i/>
        </w:rPr>
        <w:t>IFV</w:t>
      </w:r>
      <w:r>
        <w:t xml:space="preserve"> example are represented as BondGraphs, which the tools ultimately transform to MATLAB/Simulink models for simulation.  If you do not have a MATLAB license, there is an alternative Dynamics example that utilizes only OpenModelica as its underlying simulation engine.  </w:t>
      </w:r>
      <w:r w:rsidRPr="00E562A8">
        <w:rPr>
          <w:rFonts w:ascii="Courier New" w:hAnsi="Courier New" w:cs="Courier New"/>
          <w:sz w:val="16"/>
          <w:szCs w:val="16"/>
        </w:rPr>
        <w:t>C:\Users\Public\</w:t>
      </w:r>
      <w:r>
        <w:rPr>
          <w:rFonts w:ascii="Courier New" w:hAnsi="Courier New" w:cs="Courier New"/>
          <w:sz w:val="16"/>
          <w:szCs w:val="16"/>
        </w:rPr>
        <w:t xml:space="preserve">Public </w:t>
      </w:r>
      <w:r w:rsidRPr="00E562A8">
        <w:rPr>
          <w:rFonts w:ascii="Courier New" w:hAnsi="Courier New" w:cs="Courier New"/>
          <w:sz w:val="16"/>
          <w:szCs w:val="16"/>
        </w:rPr>
        <w:t>Documents\META Documents\</w:t>
      </w:r>
      <w:r>
        <w:rPr>
          <w:rFonts w:ascii="Courier New" w:hAnsi="Courier New" w:cs="Courier New"/>
          <w:sz w:val="16"/>
          <w:szCs w:val="16"/>
        </w:rPr>
        <w:t>Modelica and PET March 2012\Demo Instructions.pdf</w:t>
      </w:r>
      <w:r>
        <w:t xml:space="preserve">.  </w:t>
      </w:r>
    </w:p>
  </w:footnote>
  <w:footnote w:id="8">
    <w:p w:rsidR="0005794C" w:rsidRDefault="0005794C">
      <w:pPr>
        <w:pStyle w:val="FootnoteText"/>
      </w:pPr>
      <w:r>
        <w:rPr>
          <w:rStyle w:val="FootnoteReference"/>
        </w:rPr>
        <w:footnoteRef/>
      </w:r>
      <w:r>
        <w:t xml:space="preserve"> Not always strictly necessary with more recent versions of the software.  While useful for visualizing the structure of particular point designs, most downstream analysis tools will automatically elaborate point designs whenever necessary.  In this case, we need to preprocess the point designs by computing the weight of the entire vehicle and not just the weight of the portion of system under test, however.    </w:t>
      </w:r>
    </w:p>
  </w:footnote>
  <w:footnote w:id="9">
    <w:p w:rsidR="0005794C" w:rsidRDefault="0005794C">
      <w:pPr>
        <w:pStyle w:val="FootnoteText"/>
      </w:pPr>
      <w:r>
        <w:rPr>
          <w:rStyle w:val="FootnoteReference"/>
        </w:rPr>
        <w:footnoteRef/>
      </w:r>
      <w:r>
        <w:t xml:space="preserve"> </w:t>
      </w:r>
      <w:r w:rsidRPr="00012279">
        <w:rPr>
          <w:szCs w:val="20"/>
        </w:rPr>
        <w:t xml:space="preserve">Joystick control is also supported for the </w:t>
      </w:r>
      <w:r>
        <w:rPr>
          <w:szCs w:val="20"/>
        </w:rPr>
        <w:t>M</w:t>
      </w:r>
      <w:r w:rsidRPr="00012279">
        <w:rPr>
          <w:szCs w:val="20"/>
        </w:rPr>
        <w:t>obility</w:t>
      </w:r>
      <w:r>
        <w:rPr>
          <w:szCs w:val="20"/>
        </w:rPr>
        <w:t xml:space="preserve"> T</w:t>
      </w:r>
      <w:r w:rsidRPr="00012279">
        <w:rPr>
          <w:szCs w:val="20"/>
        </w:rPr>
        <w:t>estbench</w:t>
      </w:r>
      <w:r>
        <w:t xml:space="preserve"> </w:t>
      </w:r>
    </w:p>
  </w:footnote>
  <w:footnote w:id="10">
    <w:p w:rsidR="0005794C" w:rsidRDefault="0005794C">
      <w:pPr>
        <w:pStyle w:val="FootnoteText"/>
      </w:pPr>
      <w:r>
        <w:rPr>
          <w:rStyle w:val="FootnoteReference"/>
        </w:rPr>
        <w:footnoteRef/>
      </w:r>
      <w:r>
        <w:t xml:space="preserve"> </w:t>
      </w:r>
      <w:r w:rsidRPr="00DC733E">
        <w:t>http://www.isis.vanderbilt.edu/Projects/gme/</w:t>
      </w:r>
    </w:p>
  </w:footnote>
  <w:footnote w:id="11">
    <w:p w:rsidR="0005794C" w:rsidRDefault="0005794C">
      <w:pPr>
        <w:pStyle w:val="FootnoteText"/>
      </w:pPr>
      <w:r>
        <w:rPr>
          <w:rStyle w:val="FootnoteReference"/>
        </w:rPr>
        <w:footnoteRef/>
      </w:r>
      <w:r>
        <w:t xml:space="preserve"> For the interested reader, GME is packaged with an extensive set of documentation and tutorials.  See the ‘Documentation’ section of your MS-Windows ‘GME’ start menu.  </w:t>
      </w:r>
    </w:p>
  </w:footnote>
</w:footnotes>
</file>

<file path=word/header1.xml><?xml version="1.0" encoding="utf-8"?>
<w:hdr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rPr>
        <w:color w:val="808080" w:themeColor="background1" w:themeShade="80"/>
        <w:spacing w:val="60"/>
      </w:rPr>
      <w:id w:val="-1311249383"/>
      <w:docPartObj>
        <w:docPartGallery w:val="Page Numbers (Top of Page)"/>
        <w:docPartUnique/>
      </w:docPartObj>
    </w:sdtPr>
    <w:sdtEndPr>
      <w:rPr>
        <w:b/>
        <w:bCs/>
        <w:noProof/>
        <w:color w:val="auto"/>
        <w:spacing w:val="0"/>
      </w:rPr>
    </w:sdtEndPr>
    <w:sdtContent>
      <w:p w:rsidR="0005794C" w:rsidRDefault="0005794C">
        <w:pPr>
          <w:pStyle w:val="Header"/>
          <w:pBdr>
            <w:bottom w:val="single" w:sz="4" w:space="1" w:color="D9D9D9" w:themeColor="background1" w:themeShade="D9"/>
          </w:pBdr>
          <w:jc w:val="right"/>
          <w:rPr>
            <w:b/>
            <w:bCs/>
          </w:rPr>
        </w:pPr>
        <w:r>
          <w:rPr>
            <w:color w:val="808080" w:themeColor="background1" w:themeShade="80"/>
            <w:spacing w:val="60"/>
          </w:rPr>
          <w:t>Page</w:t>
        </w:r>
        <w:r>
          <w:t xml:space="preserve"> | </w:t>
        </w:r>
        <w:fldSimple w:instr=" PAGE   \* MERGEFORMAT ">
          <w:r w:rsidR="00182453" w:rsidRPr="00182453">
            <w:rPr>
              <w:b/>
              <w:bCs/>
              <w:noProof/>
            </w:rPr>
            <w:t>49</w:t>
          </w:r>
        </w:fldSimple>
      </w:p>
    </w:sdtContent>
  </w:sdt>
  <w:p w:rsidR="0005794C" w:rsidRDefault="0005794C">
    <w:pPr>
      <w:pStyle w:val="Header"/>
    </w:pPr>
  </w:p>
</w:hdr>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6515930"/>
    <w:multiLevelType w:val="hybridMultilevel"/>
    <w:tmpl w:val="FEFEE716"/>
    <w:lvl w:ilvl="0" w:tplc="1F068446">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1EEC770D"/>
    <w:multiLevelType w:val="hybridMultilevel"/>
    <w:tmpl w:val="FF4A6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3134612"/>
    <w:multiLevelType w:val="hybridMultilevel"/>
    <w:tmpl w:val="8E8CF414"/>
    <w:lvl w:ilvl="0" w:tplc="82F2058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79B4D6F"/>
    <w:multiLevelType w:val="hybridMultilevel"/>
    <w:tmpl w:val="D24C3F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48646657"/>
    <w:multiLevelType w:val="hybridMultilevel"/>
    <w:tmpl w:val="D2EEAC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BB80FCB"/>
    <w:multiLevelType w:val="hybridMultilevel"/>
    <w:tmpl w:val="C35AEFCE"/>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D15578D"/>
    <w:multiLevelType w:val="hybridMultilevel"/>
    <w:tmpl w:val="09A092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4E39332D"/>
    <w:multiLevelType w:val="hybridMultilevel"/>
    <w:tmpl w:val="27D0CD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792D1D"/>
    <w:multiLevelType w:val="hybridMultilevel"/>
    <w:tmpl w:val="121E44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628B2E06"/>
    <w:multiLevelType w:val="hybridMultilevel"/>
    <w:tmpl w:val="AD0E73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78CE5622"/>
    <w:multiLevelType w:val="hybridMultilevel"/>
    <w:tmpl w:val="4888E2D6"/>
    <w:lvl w:ilvl="0" w:tplc="B8C4AD1A">
      <w:start w:val="1"/>
      <w:numFmt w:val="decimal"/>
      <w:lvlText w:val="%1."/>
      <w:lvlJc w:val="left"/>
      <w:pPr>
        <w:tabs>
          <w:tab w:val="num" w:pos="720"/>
        </w:tabs>
        <w:ind w:left="720" w:hanging="360"/>
      </w:pPr>
    </w:lvl>
    <w:lvl w:ilvl="1" w:tplc="41920C8C" w:tentative="1">
      <w:start w:val="1"/>
      <w:numFmt w:val="decimal"/>
      <w:lvlText w:val="%2."/>
      <w:lvlJc w:val="left"/>
      <w:pPr>
        <w:tabs>
          <w:tab w:val="num" w:pos="1440"/>
        </w:tabs>
        <w:ind w:left="1440" w:hanging="360"/>
      </w:pPr>
    </w:lvl>
    <w:lvl w:ilvl="2" w:tplc="AC827D1E" w:tentative="1">
      <w:start w:val="1"/>
      <w:numFmt w:val="decimal"/>
      <w:lvlText w:val="%3."/>
      <w:lvlJc w:val="left"/>
      <w:pPr>
        <w:tabs>
          <w:tab w:val="num" w:pos="2160"/>
        </w:tabs>
        <w:ind w:left="2160" w:hanging="360"/>
      </w:pPr>
    </w:lvl>
    <w:lvl w:ilvl="3" w:tplc="8764829C" w:tentative="1">
      <w:start w:val="1"/>
      <w:numFmt w:val="decimal"/>
      <w:lvlText w:val="%4."/>
      <w:lvlJc w:val="left"/>
      <w:pPr>
        <w:tabs>
          <w:tab w:val="num" w:pos="2880"/>
        </w:tabs>
        <w:ind w:left="2880" w:hanging="360"/>
      </w:pPr>
    </w:lvl>
    <w:lvl w:ilvl="4" w:tplc="3108703A" w:tentative="1">
      <w:start w:val="1"/>
      <w:numFmt w:val="decimal"/>
      <w:lvlText w:val="%5."/>
      <w:lvlJc w:val="left"/>
      <w:pPr>
        <w:tabs>
          <w:tab w:val="num" w:pos="3600"/>
        </w:tabs>
        <w:ind w:left="3600" w:hanging="360"/>
      </w:pPr>
    </w:lvl>
    <w:lvl w:ilvl="5" w:tplc="DF44E660" w:tentative="1">
      <w:start w:val="1"/>
      <w:numFmt w:val="decimal"/>
      <w:lvlText w:val="%6."/>
      <w:lvlJc w:val="left"/>
      <w:pPr>
        <w:tabs>
          <w:tab w:val="num" w:pos="4320"/>
        </w:tabs>
        <w:ind w:left="4320" w:hanging="360"/>
      </w:pPr>
    </w:lvl>
    <w:lvl w:ilvl="6" w:tplc="A9720B42" w:tentative="1">
      <w:start w:val="1"/>
      <w:numFmt w:val="decimal"/>
      <w:lvlText w:val="%7."/>
      <w:lvlJc w:val="left"/>
      <w:pPr>
        <w:tabs>
          <w:tab w:val="num" w:pos="5040"/>
        </w:tabs>
        <w:ind w:left="5040" w:hanging="360"/>
      </w:pPr>
    </w:lvl>
    <w:lvl w:ilvl="7" w:tplc="3B9AFE22" w:tentative="1">
      <w:start w:val="1"/>
      <w:numFmt w:val="decimal"/>
      <w:lvlText w:val="%8."/>
      <w:lvlJc w:val="left"/>
      <w:pPr>
        <w:tabs>
          <w:tab w:val="num" w:pos="5760"/>
        </w:tabs>
        <w:ind w:left="5760" w:hanging="360"/>
      </w:pPr>
    </w:lvl>
    <w:lvl w:ilvl="8" w:tplc="E1F62820" w:tentative="1">
      <w:start w:val="1"/>
      <w:numFmt w:val="decimal"/>
      <w:lvlText w:val="%9."/>
      <w:lvlJc w:val="left"/>
      <w:pPr>
        <w:tabs>
          <w:tab w:val="num" w:pos="6480"/>
        </w:tabs>
        <w:ind w:left="6480" w:hanging="360"/>
      </w:pPr>
    </w:lvl>
  </w:abstractNum>
  <w:num w:numId="1">
    <w:abstractNumId w:val="10"/>
  </w:num>
  <w:num w:numId="2">
    <w:abstractNumId w:val="4"/>
  </w:num>
  <w:num w:numId="3">
    <w:abstractNumId w:val="2"/>
  </w:num>
  <w:num w:numId="4">
    <w:abstractNumId w:val="5"/>
  </w:num>
  <w:num w:numId="5">
    <w:abstractNumId w:val="6"/>
  </w:num>
  <w:num w:numId="6">
    <w:abstractNumId w:val="0"/>
  </w:num>
  <w:num w:numId="7">
    <w:abstractNumId w:val="3"/>
  </w:num>
  <w:num w:numId="8">
    <w:abstractNumId w:val="9"/>
  </w:num>
  <w:num w:numId="9">
    <w:abstractNumId w:val="8"/>
  </w:num>
  <w:num w:numId="10">
    <w:abstractNumId w:val="7"/>
  </w:num>
  <w:num w:numId="11">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proofState w:spelling="clean" w:grammar="clean"/>
  <w:revisionView w:markup="0"/>
  <w:doNotTrackMoves/>
  <w:defaultTabStop w:val="720"/>
  <w:characterSpacingControl w:val="doNotCompress"/>
  <w:hdrShapeDefaults>
    <o:shapedefaults v:ext="edit" spidmax="2050"/>
  </w:hdrShapeDefaults>
  <w:footnotePr>
    <w:footnote w:id="-1"/>
    <w:footnote w:id="0"/>
  </w:footnotePr>
  <w:endnotePr>
    <w:endnote w:id="-1"/>
    <w:endnote w:id="0"/>
  </w:endnotePr>
  <w:compat/>
  <w:rsids>
    <w:rsidRoot w:val="008613C9"/>
    <w:rsid w:val="00000B50"/>
    <w:rsid w:val="00003D8C"/>
    <w:rsid w:val="00012279"/>
    <w:rsid w:val="00013EED"/>
    <w:rsid w:val="00014530"/>
    <w:rsid w:val="00014580"/>
    <w:rsid w:val="000205F3"/>
    <w:rsid w:val="00020986"/>
    <w:rsid w:val="000257ED"/>
    <w:rsid w:val="00026B63"/>
    <w:rsid w:val="00027273"/>
    <w:rsid w:val="00027408"/>
    <w:rsid w:val="000326EA"/>
    <w:rsid w:val="00032F21"/>
    <w:rsid w:val="00034B7F"/>
    <w:rsid w:val="00035C51"/>
    <w:rsid w:val="00046609"/>
    <w:rsid w:val="00050FF6"/>
    <w:rsid w:val="000511FF"/>
    <w:rsid w:val="00053FE8"/>
    <w:rsid w:val="0005794C"/>
    <w:rsid w:val="00057E76"/>
    <w:rsid w:val="00060BD0"/>
    <w:rsid w:val="000708B1"/>
    <w:rsid w:val="00074209"/>
    <w:rsid w:val="00075185"/>
    <w:rsid w:val="0007704B"/>
    <w:rsid w:val="00084C4D"/>
    <w:rsid w:val="0008512E"/>
    <w:rsid w:val="00086588"/>
    <w:rsid w:val="00090DE5"/>
    <w:rsid w:val="0009680C"/>
    <w:rsid w:val="000B0C03"/>
    <w:rsid w:val="000B0E7F"/>
    <w:rsid w:val="000B0F3A"/>
    <w:rsid w:val="000B119F"/>
    <w:rsid w:val="000B38BC"/>
    <w:rsid w:val="000C1ED2"/>
    <w:rsid w:val="000C2E5B"/>
    <w:rsid w:val="000C3D88"/>
    <w:rsid w:val="000C4241"/>
    <w:rsid w:val="000C73FA"/>
    <w:rsid w:val="000D1216"/>
    <w:rsid w:val="000D6C37"/>
    <w:rsid w:val="000E537D"/>
    <w:rsid w:val="000E630B"/>
    <w:rsid w:val="000F4D3D"/>
    <w:rsid w:val="00103702"/>
    <w:rsid w:val="001076C2"/>
    <w:rsid w:val="00113C95"/>
    <w:rsid w:val="00115F8D"/>
    <w:rsid w:val="00117BB0"/>
    <w:rsid w:val="0012183F"/>
    <w:rsid w:val="0013230F"/>
    <w:rsid w:val="0013324E"/>
    <w:rsid w:val="00133599"/>
    <w:rsid w:val="001335F2"/>
    <w:rsid w:val="0013368C"/>
    <w:rsid w:val="00134CA6"/>
    <w:rsid w:val="00135812"/>
    <w:rsid w:val="00136097"/>
    <w:rsid w:val="001420A1"/>
    <w:rsid w:val="00144C22"/>
    <w:rsid w:val="0014525A"/>
    <w:rsid w:val="00161AC2"/>
    <w:rsid w:val="00163591"/>
    <w:rsid w:val="00163EC0"/>
    <w:rsid w:val="00164C8C"/>
    <w:rsid w:val="00166598"/>
    <w:rsid w:val="0016758F"/>
    <w:rsid w:val="00177ED0"/>
    <w:rsid w:val="00180501"/>
    <w:rsid w:val="00182453"/>
    <w:rsid w:val="00192956"/>
    <w:rsid w:val="001A256B"/>
    <w:rsid w:val="001A2DC2"/>
    <w:rsid w:val="001A6FAB"/>
    <w:rsid w:val="001B2F69"/>
    <w:rsid w:val="001C06A4"/>
    <w:rsid w:val="001C0864"/>
    <w:rsid w:val="001C28C9"/>
    <w:rsid w:val="001C4610"/>
    <w:rsid w:val="001D7BC3"/>
    <w:rsid w:val="001E1645"/>
    <w:rsid w:val="001E55DA"/>
    <w:rsid w:val="001E750E"/>
    <w:rsid w:val="00203050"/>
    <w:rsid w:val="00210FF6"/>
    <w:rsid w:val="002130E9"/>
    <w:rsid w:val="00214219"/>
    <w:rsid w:val="00220D74"/>
    <w:rsid w:val="00224BA5"/>
    <w:rsid w:val="00227EBE"/>
    <w:rsid w:val="00231C97"/>
    <w:rsid w:val="00235B06"/>
    <w:rsid w:val="0024373B"/>
    <w:rsid w:val="00243CE5"/>
    <w:rsid w:val="002474A0"/>
    <w:rsid w:val="0025011B"/>
    <w:rsid w:val="00252A8D"/>
    <w:rsid w:val="00253C59"/>
    <w:rsid w:val="00271A18"/>
    <w:rsid w:val="0027550E"/>
    <w:rsid w:val="00280555"/>
    <w:rsid w:val="00282F07"/>
    <w:rsid w:val="00286396"/>
    <w:rsid w:val="00290300"/>
    <w:rsid w:val="00292A76"/>
    <w:rsid w:val="00294CA9"/>
    <w:rsid w:val="00297515"/>
    <w:rsid w:val="002A145E"/>
    <w:rsid w:val="002A5C8A"/>
    <w:rsid w:val="002B1CAD"/>
    <w:rsid w:val="002B2B2A"/>
    <w:rsid w:val="002B7A27"/>
    <w:rsid w:val="002C0899"/>
    <w:rsid w:val="002C2420"/>
    <w:rsid w:val="002C338E"/>
    <w:rsid w:val="002C45F0"/>
    <w:rsid w:val="002C7D7C"/>
    <w:rsid w:val="002E0388"/>
    <w:rsid w:val="002E2268"/>
    <w:rsid w:val="002E6298"/>
    <w:rsid w:val="002E7EE4"/>
    <w:rsid w:val="002F18A8"/>
    <w:rsid w:val="002F1CF1"/>
    <w:rsid w:val="002F4EF7"/>
    <w:rsid w:val="00302618"/>
    <w:rsid w:val="003048EB"/>
    <w:rsid w:val="003164F1"/>
    <w:rsid w:val="00320FBC"/>
    <w:rsid w:val="00323CE7"/>
    <w:rsid w:val="00325BB0"/>
    <w:rsid w:val="0033372D"/>
    <w:rsid w:val="00334574"/>
    <w:rsid w:val="00335306"/>
    <w:rsid w:val="00337717"/>
    <w:rsid w:val="00342382"/>
    <w:rsid w:val="00345F85"/>
    <w:rsid w:val="00350AF3"/>
    <w:rsid w:val="00355D33"/>
    <w:rsid w:val="00356544"/>
    <w:rsid w:val="00356B2A"/>
    <w:rsid w:val="0035779D"/>
    <w:rsid w:val="003608D4"/>
    <w:rsid w:val="00360CD4"/>
    <w:rsid w:val="00362BFC"/>
    <w:rsid w:val="003665B8"/>
    <w:rsid w:val="00373D77"/>
    <w:rsid w:val="00380AFD"/>
    <w:rsid w:val="00385B7D"/>
    <w:rsid w:val="00386EE4"/>
    <w:rsid w:val="003934B1"/>
    <w:rsid w:val="003A5DCD"/>
    <w:rsid w:val="003A6D98"/>
    <w:rsid w:val="003B0F9D"/>
    <w:rsid w:val="003B404E"/>
    <w:rsid w:val="003B7349"/>
    <w:rsid w:val="003B7677"/>
    <w:rsid w:val="003B78F9"/>
    <w:rsid w:val="003C1A7D"/>
    <w:rsid w:val="003C217D"/>
    <w:rsid w:val="003C6272"/>
    <w:rsid w:val="003C7289"/>
    <w:rsid w:val="003C7B4B"/>
    <w:rsid w:val="003D1791"/>
    <w:rsid w:val="003D2798"/>
    <w:rsid w:val="003D29BC"/>
    <w:rsid w:val="003D57D0"/>
    <w:rsid w:val="003E13FC"/>
    <w:rsid w:val="003E159D"/>
    <w:rsid w:val="003E2F11"/>
    <w:rsid w:val="003E4021"/>
    <w:rsid w:val="003E4485"/>
    <w:rsid w:val="003F7812"/>
    <w:rsid w:val="00405286"/>
    <w:rsid w:val="00405BC8"/>
    <w:rsid w:val="00412F27"/>
    <w:rsid w:val="004154AC"/>
    <w:rsid w:val="00416203"/>
    <w:rsid w:val="0041714C"/>
    <w:rsid w:val="004311FB"/>
    <w:rsid w:val="004324C4"/>
    <w:rsid w:val="004356D0"/>
    <w:rsid w:val="00437114"/>
    <w:rsid w:val="00437DFE"/>
    <w:rsid w:val="00443F27"/>
    <w:rsid w:val="00444A4E"/>
    <w:rsid w:val="00451B89"/>
    <w:rsid w:val="00452F6D"/>
    <w:rsid w:val="00467629"/>
    <w:rsid w:val="00473C1B"/>
    <w:rsid w:val="00474BB6"/>
    <w:rsid w:val="004829CE"/>
    <w:rsid w:val="0048559B"/>
    <w:rsid w:val="00497F5A"/>
    <w:rsid w:val="004A60F7"/>
    <w:rsid w:val="004A6E06"/>
    <w:rsid w:val="004A7505"/>
    <w:rsid w:val="004B093F"/>
    <w:rsid w:val="004B44BB"/>
    <w:rsid w:val="004C2AC8"/>
    <w:rsid w:val="004C49FD"/>
    <w:rsid w:val="004C7D65"/>
    <w:rsid w:val="004D0A5A"/>
    <w:rsid w:val="004D2006"/>
    <w:rsid w:val="004E18FD"/>
    <w:rsid w:val="004E354F"/>
    <w:rsid w:val="004E5599"/>
    <w:rsid w:val="004E6BDA"/>
    <w:rsid w:val="004E7E49"/>
    <w:rsid w:val="004F52E1"/>
    <w:rsid w:val="004F77F7"/>
    <w:rsid w:val="005007F7"/>
    <w:rsid w:val="00501293"/>
    <w:rsid w:val="00503249"/>
    <w:rsid w:val="00504CA5"/>
    <w:rsid w:val="00505F7D"/>
    <w:rsid w:val="005115B9"/>
    <w:rsid w:val="0051567D"/>
    <w:rsid w:val="0051600F"/>
    <w:rsid w:val="0052243A"/>
    <w:rsid w:val="00524ABA"/>
    <w:rsid w:val="00526A24"/>
    <w:rsid w:val="00536873"/>
    <w:rsid w:val="005412BA"/>
    <w:rsid w:val="005438C1"/>
    <w:rsid w:val="0054741A"/>
    <w:rsid w:val="00551D4A"/>
    <w:rsid w:val="00560FDD"/>
    <w:rsid w:val="005654A0"/>
    <w:rsid w:val="0057417F"/>
    <w:rsid w:val="005776A3"/>
    <w:rsid w:val="0058128F"/>
    <w:rsid w:val="00585E0D"/>
    <w:rsid w:val="00586492"/>
    <w:rsid w:val="005864EE"/>
    <w:rsid w:val="00586CC4"/>
    <w:rsid w:val="00587BED"/>
    <w:rsid w:val="00591283"/>
    <w:rsid w:val="0059155A"/>
    <w:rsid w:val="00592969"/>
    <w:rsid w:val="00596D0F"/>
    <w:rsid w:val="00597222"/>
    <w:rsid w:val="005A71E5"/>
    <w:rsid w:val="005A7A72"/>
    <w:rsid w:val="005B4698"/>
    <w:rsid w:val="005B4764"/>
    <w:rsid w:val="005C0B20"/>
    <w:rsid w:val="005C5783"/>
    <w:rsid w:val="005D0C5F"/>
    <w:rsid w:val="005D0E68"/>
    <w:rsid w:val="005D198D"/>
    <w:rsid w:val="005D21FD"/>
    <w:rsid w:val="005E2399"/>
    <w:rsid w:val="005F07EE"/>
    <w:rsid w:val="005F1323"/>
    <w:rsid w:val="0060008F"/>
    <w:rsid w:val="00602BFF"/>
    <w:rsid w:val="006059A2"/>
    <w:rsid w:val="00611159"/>
    <w:rsid w:val="00611D0A"/>
    <w:rsid w:val="0062390A"/>
    <w:rsid w:val="00630B42"/>
    <w:rsid w:val="00633BFE"/>
    <w:rsid w:val="0063495D"/>
    <w:rsid w:val="00637226"/>
    <w:rsid w:val="006414EE"/>
    <w:rsid w:val="00642DD6"/>
    <w:rsid w:val="0064314E"/>
    <w:rsid w:val="00644F95"/>
    <w:rsid w:val="006516E0"/>
    <w:rsid w:val="00651925"/>
    <w:rsid w:val="00661F7F"/>
    <w:rsid w:val="00662A14"/>
    <w:rsid w:val="00664E74"/>
    <w:rsid w:val="006667AC"/>
    <w:rsid w:val="00676033"/>
    <w:rsid w:val="00684D35"/>
    <w:rsid w:val="00687CE0"/>
    <w:rsid w:val="0069084E"/>
    <w:rsid w:val="006908B1"/>
    <w:rsid w:val="006A1CAC"/>
    <w:rsid w:val="006A22DA"/>
    <w:rsid w:val="006A367B"/>
    <w:rsid w:val="006B21D7"/>
    <w:rsid w:val="006B331F"/>
    <w:rsid w:val="006B56CE"/>
    <w:rsid w:val="006B5AC9"/>
    <w:rsid w:val="006B7BD4"/>
    <w:rsid w:val="006C2E1E"/>
    <w:rsid w:val="006C61A4"/>
    <w:rsid w:val="006D0503"/>
    <w:rsid w:val="006D3023"/>
    <w:rsid w:val="006D3E0F"/>
    <w:rsid w:val="006D418D"/>
    <w:rsid w:val="006E2D8C"/>
    <w:rsid w:val="006E32EB"/>
    <w:rsid w:val="006E476A"/>
    <w:rsid w:val="006E5847"/>
    <w:rsid w:val="006E6915"/>
    <w:rsid w:val="006E6DC1"/>
    <w:rsid w:val="006F1243"/>
    <w:rsid w:val="006F5689"/>
    <w:rsid w:val="006F7969"/>
    <w:rsid w:val="00704327"/>
    <w:rsid w:val="007044C0"/>
    <w:rsid w:val="00704920"/>
    <w:rsid w:val="00704A43"/>
    <w:rsid w:val="00712B6E"/>
    <w:rsid w:val="00715738"/>
    <w:rsid w:val="007266D2"/>
    <w:rsid w:val="00726DF3"/>
    <w:rsid w:val="00727C66"/>
    <w:rsid w:val="00732499"/>
    <w:rsid w:val="0073711F"/>
    <w:rsid w:val="00740CEB"/>
    <w:rsid w:val="00743ED9"/>
    <w:rsid w:val="00755279"/>
    <w:rsid w:val="007605ED"/>
    <w:rsid w:val="0076113E"/>
    <w:rsid w:val="00764073"/>
    <w:rsid w:val="007646F7"/>
    <w:rsid w:val="00764A00"/>
    <w:rsid w:val="007657CF"/>
    <w:rsid w:val="0076755E"/>
    <w:rsid w:val="0077227E"/>
    <w:rsid w:val="00772949"/>
    <w:rsid w:val="00773FFE"/>
    <w:rsid w:val="0077496C"/>
    <w:rsid w:val="007813DD"/>
    <w:rsid w:val="007850A8"/>
    <w:rsid w:val="00796899"/>
    <w:rsid w:val="00796F0B"/>
    <w:rsid w:val="007A30B2"/>
    <w:rsid w:val="007A5D9A"/>
    <w:rsid w:val="007A769A"/>
    <w:rsid w:val="007B655A"/>
    <w:rsid w:val="007B7205"/>
    <w:rsid w:val="007C0DBA"/>
    <w:rsid w:val="007C5C35"/>
    <w:rsid w:val="007C603B"/>
    <w:rsid w:val="007D14DC"/>
    <w:rsid w:val="007D2A8C"/>
    <w:rsid w:val="007D5347"/>
    <w:rsid w:val="007D5426"/>
    <w:rsid w:val="007E0574"/>
    <w:rsid w:val="007E0EC5"/>
    <w:rsid w:val="007E0FB4"/>
    <w:rsid w:val="007F4EAF"/>
    <w:rsid w:val="007F7AEA"/>
    <w:rsid w:val="00803689"/>
    <w:rsid w:val="00805984"/>
    <w:rsid w:val="00811387"/>
    <w:rsid w:val="00820F6B"/>
    <w:rsid w:val="00822F77"/>
    <w:rsid w:val="0082587E"/>
    <w:rsid w:val="00831644"/>
    <w:rsid w:val="0083273F"/>
    <w:rsid w:val="00835E74"/>
    <w:rsid w:val="00837AD7"/>
    <w:rsid w:val="00840F1E"/>
    <w:rsid w:val="00842D9F"/>
    <w:rsid w:val="00847D94"/>
    <w:rsid w:val="008507C0"/>
    <w:rsid w:val="008613C9"/>
    <w:rsid w:val="00865B51"/>
    <w:rsid w:val="008713E9"/>
    <w:rsid w:val="00883657"/>
    <w:rsid w:val="0088678C"/>
    <w:rsid w:val="00890295"/>
    <w:rsid w:val="00895346"/>
    <w:rsid w:val="008958F9"/>
    <w:rsid w:val="00895CC8"/>
    <w:rsid w:val="008A45A8"/>
    <w:rsid w:val="008A5726"/>
    <w:rsid w:val="008A5C36"/>
    <w:rsid w:val="008A72AA"/>
    <w:rsid w:val="008A775C"/>
    <w:rsid w:val="008C46EE"/>
    <w:rsid w:val="008D7AA3"/>
    <w:rsid w:val="008E0D34"/>
    <w:rsid w:val="008F3C55"/>
    <w:rsid w:val="008F540F"/>
    <w:rsid w:val="008F5FA3"/>
    <w:rsid w:val="00911DF9"/>
    <w:rsid w:val="0092376F"/>
    <w:rsid w:val="00925866"/>
    <w:rsid w:val="0092672A"/>
    <w:rsid w:val="0093183D"/>
    <w:rsid w:val="009367F2"/>
    <w:rsid w:val="0094122A"/>
    <w:rsid w:val="009444E3"/>
    <w:rsid w:val="0095506A"/>
    <w:rsid w:val="0095677F"/>
    <w:rsid w:val="009628ED"/>
    <w:rsid w:val="00971FC0"/>
    <w:rsid w:val="00973BDF"/>
    <w:rsid w:val="00974B04"/>
    <w:rsid w:val="00975AB8"/>
    <w:rsid w:val="009777A1"/>
    <w:rsid w:val="00982372"/>
    <w:rsid w:val="00984339"/>
    <w:rsid w:val="0099180D"/>
    <w:rsid w:val="0099385E"/>
    <w:rsid w:val="009A3FBB"/>
    <w:rsid w:val="009B4070"/>
    <w:rsid w:val="009B7A88"/>
    <w:rsid w:val="009B7F95"/>
    <w:rsid w:val="009C0D76"/>
    <w:rsid w:val="009C0D98"/>
    <w:rsid w:val="009C1C8C"/>
    <w:rsid w:val="009C7BAC"/>
    <w:rsid w:val="009D755D"/>
    <w:rsid w:val="009E195E"/>
    <w:rsid w:val="009F19D4"/>
    <w:rsid w:val="009F274E"/>
    <w:rsid w:val="009F6608"/>
    <w:rsid w:val="009F695C"/>
    <w:rsid w:val="00A10046"/>
    <w:rsid w:val="00A1299B"/>
    <w:rsid w:val="00A15BB5"/>
    <w:rsid w:val="00A165E2"/>
    <w:rsid w:val="00A22E2C"/>
    <w:rsid w:val="00A25B5E"/>
    <w:rsid w:val="00A25DB1"/>
    <w:rsid w:val="00A3121F"/>
    <w:rsid w:val="00A31535"/>
    <w:rsid w:val="00A327F6"/>
    <w:rsid w:val="00A415CF"/>
    <w:rsid w:val="00A41DC4"/>
    <w:rsid w:val="00A433FF"/>
    <w:rsid w:val="00A447CC"/>
    <w:rsid w:val="00A51B3C"/>
    <w:rsid w:val="00A540CC"/>
    <w:rsid w:val="00A71A68"/>
    <w:rsid w:val="00A7642C"/>
    <w:rsid w:val="00A76AA1"/>
    <w:rsid w:val="00A821B9"/>
    <w:rsid w:val="00A82BA5"/>
    <w:rsid w:val="00A86E1C"/>
    <w:rsid w:val="00A90E23"/>
    <w:rsid w:val="00A930A2"/>
    <w:rsid w:val="00A95E53"/>
    <w:rsid w:val="00A97076"/>
    <w:rsid w:val="00AA242B"/>
    <w:rsid w:val="00AA33B8"/>
    <w:rsid w:val="00AA41BD"/>
    <w:rsid w:val="00AA7E5B"/>
    <w:rsid w:val="00AB1F69"/>
    <w:rsid w:val="00AB3B92"/>
    <w:rsid w:val="00AC284D"/>
    <w:rsid w:val="00AC561A"/>
    <w:rsid w:val="00AC5F51"/>
    <w:rsid w:val="00AE6178"/>
    <w:rsid w:val="00AF0AF5"/>
    <w:rsid w:val="00AF0C3F"/>
    <w:rsid w:val="00AF23D3"/>
    <w:rsid w:val="00AF631B"/>
    <w:rsid w:val="00AF6F5B"/>
    <w:rsid w:val="00B0086A"/>
    <w:rsid w:val="00B012C5"/>
    <w:rsid w:val="00B05EB9"/>
    <w:rsid w:val="00B141C5"/>
    <w:rsid w:val="00B15DD0"/>
    <w:rsid w:val="00B178B2"/>
    <w:rsid w:val="00B21833"/>
    <w:rsid w:val="00B300EA"/>
    <w:rsid w:val="00B32197"/>
    <w:rsid w:val="00B346D8"/>
    <w:rsid w:val="00B378E9"/>
    <w:rsid w:val="00B40EC2"/>
    <w:rsid w:val="00B4154E"/>
    <w:rsid w:val="00B44C78"/>
    <w:rsid w:val="00B46A2C"/>
    <w:rsid w:val="00B53536"/>
    <w:rsid w:val="00B56FA0"/>
    <w:rsid w:val="00B57424"/>
    <w:rsid w:val="00B631CD"/>
    <w:rsid w:val="00B644F2"/>
    <w:rsid w:val="00B70D73"/>
    <w:rsid w:val="00B73DED"/>
    <w:rsid w:val="00B74E3A"/>
    <w:rsid w:val="00B75527"/>
    <w:rsid w:val="00B841B9"/>
    <w:rsid w:val="00B930AB"/>
    <w:rsid w:val="00BA15FE"/>
    <w:rsid w:val="00BA3C18"/>
    <w:rsid w:val="00BA4E25"/>
    <w:rsid w:val="00BB47DC"/>
    <w:rsid w:val="00BB7B67"/>
    <w:rsid w:val="00BC061B"/>
    <w:rsid w:val="00BC6233"/>
    <w:rsid w:val="00BD0D68"/>
    <w:rsid w:val="00BD3FE8"/>
    <w:rsid w:val="00BD5341"/>
    <w:rsid w:val="00BE14F0"/>
    <w:rsid w:val="00BE4FEB"/>
    <w:rsid w:val="00BE5226"/>
    <w:rsid w:val="00BF025A"/>
    <w:rsid w:val="00BF1958"/>
    <w:rsid w:val="00BF263D"/>
    <w:rsid w:val="00C03ACA"/>
    <w:rsid w:val="00C07964"/>
    <w:rsid w:val="00C112AF"/>
    <w:rsid w:val="00C1228E"/>
    <w:rsid w:val="00C150C2"/>
    <w:rsid w:val="00C1651A"/>
    <w:rsid w:val="00C21E70"/>
    <w:rsid w:val="00C2547D"/>
    <w:rsid w:val="00C25F28"/>
    <w:rsid w:val="00C2693B"/>
    <w:rsid w:val="00C27649"/>
    <w:rsid w:val="00C45CD8"/>
    <w:rsid w:val="00C479D7"/>
    <w:rsid w:val="00C51A2C"/>
    <w:rsid w:val="00C5487B"/>
    <w:rsid w:val="00C57BCD"/>
    <w:rsid w:val="00C67FD3"/>
    <w:rsid w:val="00C749A6"/>
    <w:rsid w:val="00C75A2D"/>
    <w:rsid w:val="00C91570"/>
    <w:rsid w:val="00CA2E19"/>
    <w:rsid w:val="00CA4B47"/>
    <w:rsid w:val="00CB0220"/>
    <w:rsid w:val="00CB0466"/>
    <w:rsid w:val="00CB5CB6"/>
    <w:rsid w:val="00CB6286"/>
    <w:rsid w:val="00CC1F96"/>
    <w:rsid w:val="00CD2272"/>
    <w:rsid w:val="00CD7304"/>
    <w:rsid w:val="00CE7218"/>
    <w:rsid w:val="00CF0223"/>
    <w:rsid w:val="00CF051D"/>
    <w:rsid w:val="00CF153C"/>
    <w:rsid w:val="00CF19AA"/>
    <w:rsid w:val="00CF28C1"/>
    <w:rsid w:val="00CF49AC"/>
    <w:rsid w:val="00D02A4D"/>
    <w:rsid w:val="00D05C6C"/>
    <w:rsid w:val="00D06DE7"/>
    <w:rsid w:val="00D11ADA"/>
    <w:rsid w:val="00D13B4E"/>
    <w:rsid w:val="00D16351"/>
    <w:rsid w:val="00D177FF"/>
    <w:rsid w:val="00D234A8"/>
    <w:rsid w:val="00D24B0A"/>
    <w:rsid w:val="00D2651B"/>
    <w:rsid w:val="00D27B83"/>
    <w:rsid w:val="00D319A3"/>
    <w:rsid w:val="00D35D00"/>
    <w:rsid w:val="00D36D40"/>
    <w:rsid w:val="00D3738C"/>
    <w:rsid w:val="00D40169"/>
    <w:rsid w:val="00D4073A"/>
    <w:rsid w:val="00D40D66"/>
    <w:rsid w:val="00D43F2F"/>
    <w:rsid w:val="00D4703D"/>
    <w:rsid w:val="00D514A4"/>
    <w:rsid w:val="00D6295D"/>
    <w:rsid w:val="00D64267"/>
    <w:rsid w:val="00D70DCA"/>
    <w:rsid w:val="00D723D0"/>
    <w:rsid w:val="00D736EC"/>
    <w:rsid w:val="00D74614"/>
    <w:rsid w:val="00D74803"/>
    <w:rsid w:val="00D76824"/>
    <w:rsid w:val="00D825A9"/>
    <w:rsid w:val="00D82864"/>
    <w:rsid w:val="00D87EA0"/>
    <w:rsid w:val="00D91783"/>
    <w:rsid w:val="00D94E24"/>
    <w:rsid w:val="00D95D8C"/>
    <w:rsid w:val="00D965AC"/>
    <w:rsid w:val="00D96F26"/>
    <w:rsid w:val="00DA1828"/>
    <w:rsid w:val="00DA21CE"/>
    <w:rsid w:val="00DA434E"/>
    <w:rsid w:val="00DB1C1E"/>
    <w:rsid w:val="00DB2FA7"/>
    <w:rsid w:val="00DB47BC"/>
    <w:rsid w:val="00DB48AE"/>
    <w:rsid w:val="00DB786B"/>
    <w:rsid w:val="00DC733E"/>
    <w:rsid w:val="00DC774B"/>
    <w:rsid w:val="00DD09EE"/>
    <w:rsid w:val="00DD1637"/>
    <w:rsid w:val="00DD1B2A"/>
    <w:rsid w:val="00DD29F1"/>
    <w:rsid w:val="00DD2B72"/>
    <w:rsid w:val="00DD6F32"/>
    <w:rsid w:val="00DD6FA3"/>
    <w:rsid w:val="00DE0438"/>
    <w:rsid w:val="00DE4DFD"/>
    <w:rsid w:val="00DF131A"/>
    <w:rsid w:val="00DF20D4"/>
    <w:rsid w:val="00DF25FE"/>
    <w:rsid w:val="00DF42EE"/>
    <w:rsid w:val="00E0314A"/>
    <w:rsid w:val="00E10488"/>
    <w:rsid w:val="00E13373"/>
    <w:rsid w:val="00E148FB"/>
    <w:rsid w:val="00E15065"/>
    <w:rsid w:val="00E157CE"/>
    <w:rsid w:val="00E15F51"/>
    <w:rsid w:val="00E20A62"/>
    <w:rsid w:val="00E25C60"/>
    <w:rsid w:val="00E27FC8"/>
    <w:rsid w:val="00E32830"/>
    <w:rsid w:val="00E332D7"/>
    <w:rsid w:val="00E35760"/>
    <w:rsid w:val="00E36C0D"/>
    <w:rsid w:val="00E372C7"/>
    <w:rsid w:val="00E44169"/>
    <w:rsid w:val="00E5377E"/>
    <w:rsid w:val="00E55E81"/>
    <w:rsid w:val="00E562A8"/>
    <w:rsid w:val="00E60325"/>
    <w:rsid w:val="00E60904"/>
    <w:rsid w:val="00E61762"/>
    <w:rsid w:val="00E62D16"/>
    <w:rsid w:val="00E735C4"/>
    <w:rsid w:val="00E77D58"/>
    <w:rsid w:val="00E86D78"/>
    <w:rsid w:val="00E87C72"/>
    <w:rsid w:val="00E95114"/>
    <w:rsid w:val="00EA0074"/>
    <w:rsid w:val="00EA16A1"/>
    <w:rsid w:val="00EA3A5A"/>
    <w:rsid w:val="00EB1914"/>
    <w:rsid w:val="00EB1A1C"/>
    <w:rsid w:val="00EB74F6"/>
    <w:rsid w:val="00EC060D"/>
    <w:rsid w:val="00EC1006"/>
    <w:rsid w:val="00EC21DA"/>
    <w:rsid w:val="00EC26B4"/>
    <w:rsid w:val="00EC3023"/>
    <w:rsid w:val="00ED020C"/>
    <w:rsid w:val="00ED17F7"/>
    <w:rsid w:val="00ED7B76"/>
    <w:rsid w:val="00EF10AE"/>
    <w:rsid w:val="00EF69FF"/>
    <w:rsid w:val="00EF7F41"/>
    <w:rsid w:val="00F01CA8"/>
    <w:rsid w:val="00F06B6A"/>
    <w:rsid w:val="00F10B93"/>
    <w:rsid w:val="00F12921"/>
    <w:rsid w:val="00F279F3"/>
    <w:rsid w:val="00F34496"/>
    <w:rsid w:val="00F35AE6"/>
    <w:rsid w:val="00F37E30"/>
    <w:rsid w:val="00F434DC"/>
    <w:rsid w:val="00F46DF7"/>
    <w:rsid w:val="00F51EA4"/>
    <w:rsid w:val="00F52346"/>
    <w:rsid w:val="00F54851"/>
    <w:rsid w:val="00F558BC"/>
    <w:rsid w:val="00F61A73"/>
    <w:rsid w:val="00F630BB"/>
    <w:rsid w:val="00F72624"/>
    <w:rsid w:val="00F7351D"/>
    <w:rsid w:val="00F744C4"/>
    <w:rsid w:val="00F76139"/>
    <w:rsid w:val="00F80987"/>
    <w:rsid w:val="00F80BB2"/>
    <w:rsid w:val="00F85766"/>
    <w:rsid w:val="00F90257"/>
    <w:rsid w:val="00F913CD"/>
    <w:rsid w:val="00F93F8A"/>
    <w:rsid w:val="00F94BCD"/>
    <w:rsid w:val="00F96C84"/>
    <w:rsid w:val="00FA0516"/>
    <w:rsid w:val="00FA5446"/>
    <w:rsid w:val="00FA6AB8"/>
    <w:rsid w:val="00FB703D"/>
    <w:rsid w:val="00FC09BB"/>
    <w:rsid w:val="00FC39E4"/>
    <w:rsid w:val="00FC4C16"/>
    <w:rsid w:val="00FC760D"/>
    <w:rsid w:val="00FC7B10"/>
    <w:rsid w:val="00FD069F"/>
    <w:rsid w:val="00FD4E1B"/>
    <w:rsid w:val="00FE4899"/>
    <w:rsid w:val="00FF20CA"/>
    <w:rsid w:val="00FF3FC2"/>
  </w:rsids>
  <m:mathPr>
    <m:mathFont m:val="@ＭＳ ゴシック"/>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lsdException w:name="toc 1" w:uiPriority="39"/>
    <w:lsdException w:name="toc 2" w:uiPriority="39"/>
  </w:latentStyles>
  <w:style w:type="paragraph" w:default="1" w:styleId="Normal">
    <w:name w:val="Normal"/>
    <w:qFormat/>
    <w:rsid w:val="00227EBE"/>
  </w:style>
  <w:style w:type="paragraph" w:styleId="Heading1">
    <w:name w:val="heading 1"/>
    <w:basedOn w:val="Normal"/>
    <w:next w:val="Normal"/>
    <w:link w:val="Heading1Char"/>
    <w:uiPriority w:val="9"/>
    <w:qFormat/>
    <w:rsid w:val="002142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421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2Char">
    <w:name w:val="Heading 2 Char"/>
    <w:basedOn w:val="DefaultParagraphFont"/>
    <w:link w:val="Heading2"/>
    <w:uiPriority w:val="9"/>
    <w:rsid w:val="0021421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21421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150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5065"/>
    <w:rPr>
      <w:rFonts w:ascii="Tahoma" w:hAnsi="Tahoma" w:cs="Tahoma"/>
      <w:sz w:val="16"/>
      <w:szCs w:val="16"/>
    </w:rPr>
  </w:style>
  <w:style w:type="paragraph" w:styleId="Header">
    <w:name w:val="header"/>
    <w:basedOn w:val="Normal"/>
    <w:link w:val="HeaderChar"/>
    <w:uiPriority w:val="99"/>
    <w:unhideWhenUsed/>
    <w:rsid w:val="00BF19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958"/>
  </w:style>
  <w:style w:type="paragraph" w:styleId="Footer">
    <w:name w:val="footer"/>
    <w:basedOn w:val="Normal"/>
    <w:link w:val="FooterChar"/>
    <w:uiPriority w:val="99"/>
    <w:unhideWhenUsed/>
    <w:rsid w:val="00BF19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958"/>
  </w:style>
  <w:style w:type="paragraph" w:styleId="ListParagraph">
    <w:name w:val="List Paragraph"/>
    <w:basedOn w:val="Normal"/>
    <w:uiPriority w:val="34"/>
    <w:qFormat/>
    <w:rsid w:val="005F1323"/>
    <w:pPr>
      <w:ind w:left="720"/>
      <w:contextualSpacing/>
    </w:pPr>
  </w:style>
  <w:style w:type="paragraph" w:styleId="FootnoteText">
    <w:name w:val="footnote text"/>
    <w:basedOn w:val="Normal"/>
    <w:link w:val="FootnoteTextChar"/>
    <w:uiPriority w:val="99"/>
    <w:unhideWhenUsed/>
    <w:rsid w:val="00290300"/>
    <w:pPr>
      <w:spacing w:after="0" w:line="240" w:lineRule="auto"/>
    </w:pPr>
    <w:rPr>
      <w:sz w:val="20"/>
      <w:szCs w:val="24"/>
    </w:rPr>
  </w:style>
  <w:style w:type="character" w:customStyle="1" w:styleId="FootnoteTextChar">
    <w:name w:val="Footnote Text Char"/>
    <w:basedOn w:val="DefaultParagraphFont"/>
    <w:link w:val="FootnoteText"/>
    <w:uiPriority w:val="99"/>
    <w:rsid w:val="00290300"/>
    <w:rPr>
      <w:sz w:val="20"/>
      <w:szCs w:val="24"/>
    </w:rPr>
  </w:style>
  <w:style w:type="character" w:styleId="FootnoteReference">
    <w:name w:val="footnote reference"/>
    <w:basedOn w:val="DefaultParagraphFont"/>
    <w:uiPriority w:val="99"/>
    <w:unhideWhenUsed/>
    <w:rsid w:val="005B4764"/>
    <w:rPr>
      <w:vertAlign w:val="superscript"/>
    </w:rPr>
  </w:style>
  <w:style w:type="character" w:styleId="Hyperlink">
    <w:name w:val="Hyperlink"/>
    <w:basedOn w:val="DefaultParagraphFont"/>
    <w:uiPriority w:val="99"/>
    <w:unhideWhenUsed/>
    <w:rsid w:val="005B4764"/>
    <w:rPr>
      <w:color w:val="0000FF" w:themeColor="hyperlink"/>
      <w:u w:val="single"/>
    </w:rPr>
  </w:style>
  <w:style w:type="paragraph" w:styleId="NoSpacing">
    <w:name w:val="No Spacing"/>
    <w:uiPriority w:val="1"/>
    <w:qFormat/>
    <w:rsid w:val="00020986"/>
    <w:pPr>
      <w:spacing w:after="0" w:line="240" w:lineRule="auto"/>
    </w:pPr>
  </w:style>
  <w:style w:type="paragraph" w:styleId="TOCHeading">
    <w:name w:val="TOC Heading"/>
    <w:basedOn w:val="Heading1"/>
    <w:next w:val="Normal"/>
    <w:uiPriority w:val="39"/>
    <w:unhideWhenUsed/>
    <w:qFormat/>
    <w:rsid w:val="006E5847"/>
    <w:pPr>
      <w:outlineLvl w:val="9"/>
    </w:pPr>
  </w:style>
  <w:style w:type="paragraph" w:styleId="TOC1">
    <w:name w:val="toc 1"/>
    <w:basedOn w:val="Normal"/>
    <w:next w:val="Normal"/>
    <w:autoRedefine/>
    <w:uiPriority w:val="39"/>
    <w:unhideWhenUsed/>
    <w:rsid w:val="006E5847"/>
    <w:pPr>
      <w:spacing w:before="120" w:after="0"/>
    </w:pPr>
    <w:rPr>
      <w:b/>
      <w:sz w:val="24"/>
      <w:szCs w:val="24"/>
    </w:rPr>
  </w:style>
  <w:style w:type="paragraph" w:styleId="TOC2">
    <w:name w:val="toc 2"/>
    <w:basedOn w:val="Normal"/>
    <w:next w:val="Normal"/>
    <w:autoRedefine/>
    <w:uiPriority w:val="39"/>
    <w:unhideWhenUsed/>
    <w:rsid w:val="006E5847"/>
    <w:pPr>
      <w:spacing w:after="0"/>
      <w:ind w:left="220"/>
    </w:pPr>
    <w:rPr>
      <w:b/>
    </w:rPr>
  </w:style>
  <w:style w:type="paragraph" w:styleId="TOC3">
    <w:name w:val="toc 3"/>
    <w:basedOn w:val="Normal"/>
    <w:next w:val="Normal"/>
    <w:autoRedefine/>
    <w:uiPriority w:val="39"/>
    <w:semiHidden/>
    <w:unhideWhenUsed/>
    <w:rsid w:val="006E5847"/>
    <w:pPr>
      <w:spacing w:after="0"/>
      <w:ind w:left="440"/>
    </w:pPr>
  </w:style>
  <w:style w:type="paragraph" w:styleId="TOC4">
    <w:name w:val="toc 4"/>
    <w:basedOn w:val="Normal"/>
    <w:next w:val="Normal"/>
    <w:autoRedefine/>
    <w:uiPriority w:val="39"/>
    <w:semiHidden/>
    <w:unhideWhenUsed/>
    <w:rsid w:val="006E5847"/>
    <w:pPr>
      <w:spacing w:after="0"/>
      <w:ind w:left="660"/>
    </w:pPr>
    <w:rPr>
      <w:sz w:val="20"/>
      <w:szCs w:val="20"/>
    </w:rPr>
  </w:style>
  <w:style w:type="paragraph" w:styleId="TOC5">
    <w:name w:val="toc 5"/>
    <w:basedOn w:val="Normal"/>
    <w:next w:val="Normal"/>
    <w:autoRedefine/>
    <w:uiPriority w:val="39"/>
    <w:semiHidden/>
    <w:unhideWhenUsed/>
    <w:rsid w:val="006E5847"/>
    <w:pPr>
      <w:spacing w:after="0"/>
      <w:ind w:left="880"/>
    </w:pPr>
    <w:rPr>
      <w:sz w:val="20"/>
      <w:szCs w:val="20"/>
    </w:rPr>
  </w:style>
  <w:style w:type="paragraph" w:styleId="TOC6">
    <w:name w:val="toc 6"/>
    <w:basedOn w:val="Normal"/>
    <w:next w:val="Normal"/>
    <w:autoRedefine/>
    <w:uiPriority w:val="39"/>
    <w:semiHidden/>
    <w:unhideWhenUsed/>
    <w:rsid w:val="006E5847"/>
    <w:pPr>
      <w:spacing w:after="0"/>
      <w:ind w:left="1100"/>
    </w:pPr>
    <w:rPr>
      <w:sz w:val="20"/>
      <w:szCs w:val="20"/>
    </w:rPr>
  </w:style>
  <w:style w:type="paragraph" w:styleId="TOC7">
    <w:name w:val="toc 7"/>
    <w:basedOn w:val="Normal"/>
    <w:next w:val="Normal"/>
    <w:autoRedefine/>
    <w:uiPriority w:val="39"/>
    <w:semiHidden/>
    <w:unhideWhenUsed/>
    <w:rsid w:val="006E5847"/>
    <w:pPr>
      <w:spacing w:after="0"/>
      <w:ind w:left="1320"/>
    </w:pPr>
    <w:rPr>
      <w:sz w:val="20"/>
      <w:szCs w:val="20"/>
    </w:rPr>
  </w:style>
  <w:style w:type="paragraph" w:styleId="TOC8">
    <w:name w:val="toc 8"/>
    <w:basedOn w:val="Normal"/>
    <w:next w:val="Normal"/>
    <w:autoRedefine/>
    <w:uiPriority w:val="39"/>
    <w:semiHidden/>
    <w:unhideWhenUsed/>
    <w:rsid w:val="006E5847"/>
    <w:pPr>
      <w:spacing w:after="0"/>
      <w:ind w:left="1540"/>
    </w:pPr>
    <w:rPr>
      <w:sz w:val="20"/>
      <w:szCs w:val="20"/>
    </w:rPr>
  </w:style>
  <w:style w:type="paragraph" w:styleId="TOC9">
    <w:name w:val="toc 9"/>
    <w:basedOn w:val="Normal"/>
    <w:next w:val="Normal"/>
    <w:autoRedefine/>
    <w:uiPriority w:val="39"/>
    <w:semiHidden/>
    <w:unhideWhenUsed/>
    <w:rsid w:val="006E5847"/>
    <w:pPr>
      <w:spacing w:after="0"/>
      <w:ind w:left="1760"/>
    </w:pPr>
    <w:rPr>
      <w:sz w:val="20"/>
      <w:szCs w:val="20"/>
    </w:rPr>
  </w:style>
  <w:style w:type="character" w:styleId="PageNumber">
    <w:name w:val="page number"/>
    <w:basedOn w:val="DefaultParagraphFont"/>
    <w:uiPriority w:val="99"/>
    <w:semiHidden/>
    <w:unhideWhenUsed/>
    <w:rsid w:val="006E5847"/>
  </w:style>
  <w:style w:type="table" w:styleId="TableGrid">
    <w:name w:val="Table Grid"/>
    <w:basedOn w:val="TableNormal"/>
    <w:rsid w:val="00C45CD8"/>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27EBE"/>
  </w:style>
  <w:style w:type="paragraph" w:styleId="Heading1">
    <w:name w:val="heading 1"/>
    <w:basedOn w:val="Normal"/>
    <w:next w:val="Normal"/>
    <w:link w:val="Heading1Char"/>
    <w:uiPriority w:val="9"/>
    <w:qFormat/>
    <w:rsid w:val="0021421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214219"/>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14219"/>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21421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1506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5065"/>
    <w:rPr>
      <w:rFonts w:ascii="Tahoma" w:hAnsi="Tahoma" w:cs="Tahoma"/>
      <w:sz w:val="16"/>
      <w:szCs w:val="16"/>
    </w:rPr>
  </w:style>
  <w:style w:type="paragraph" w:styleId="Header">
    <w:name w:val="header"/>
    <w:basedOn w:val="Normal"/>
    <w:link w:val="HeaderChar"/>
    <w:uiPriority w:val="99"/>
    <w:unhideWhenUsed/>
    <w:rsid w:val="00BF19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BF1958"/>
  </w:style>
  <w:style w:type="paragraph" w:styleId="Footer">
    <w:name w:val="footer"/>
    <w:basedOn w:val="Normal"/>
    <w:link w:val="FooterChar"/>
    <w:uiPriority w:val="99"/>
    <w:unhideWhenUsed/>
    <w:rsid w:val="00BF19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BF1958"/>
  </w:style>
  <w:style w:type="paragraph" w:styleId="ListParagraph">
    <w:name w:val="List Paragraph"/>
    <w:basedOn w:val="Normal"/>
    <w:uiPriority w:val="34"/>
    <w:qFormat/>
    <w:rsid w:val="005F1323"/>
    <w:pPr>
      <w:ind w:left="720"/>
      <w:contextualSpacing/>
    </w:pPr>
  </w:style>
  <w:style w:type="paragraph" w:styleId="FootnoteText">
    <w:name w:val="footnote text"/>
    <w:basedOn w:val="Normal"/>
    <w:link w:val="FootnoteTextChar"/>
    <w:uiPriority w:val="99"/>
    <w:unhideWhenUsed/>
    <w:rsid w:val="005B4764"/>
    <w:pPr>
      <w:spacing w:after="0" w:line="240" w:lineRule="auto"/>
    </w:pPr>
    <w:rPr>
      <w:sz w:val="24"/>
      <w:szCs w:val="24"/>
    </w:rPr>
  </w:style>
  <w:style w:type="character" w:customStyle="1" w:styleId="FootnoteTextChar">
    <w:name w:val="Footnote Text Char"/>
    <w:basedOn w:val="DefaultParagraphFont"/>
    <w:link w:val="FootnoteText"/>
    <w:uiPriority w:val="99"/>
    <w:rsid w:val="005B4764"/>
    <w:rPr>
      <w:sz w:val="24"/>
      <w:szCs w:val="24"/>
    </w:rPr>
  </w:style>
  <w:style w:type="character" w:styleId="FootnoteReference">
    <w:name w:val="footnote reference"/>
    <w:basedOn w:val="DefaultParagraphFont"/>
    <w:uiPriority w:val="99"/>
    <w:unhideWhenUsed/>
    <w:rsid w:val="005B4764"/>
    <w:rPr>
      <w:vertAlign w:val="superscript"/>
    </w:rPr>
  </w:style>
  <w:style w:type="character" w:styleId="Hyperlink">
    <w:name w:val="Hyperlink"/>
    <w:basedOn w:val="DefaultParagraphFont"/>
    <w:uiPriority w:val="99"/>
    <w:unhideWhenUsed/>
    <w:rsid w:val="005B4764"/>
    <w:rPr>
      <w:color w:val="0000FF" w:themeColor="hyperlink"/>
      <w:u w:val="single"/>
    </w:rPr>
  </w:style>
  <w:style w:type="paragraph" w:styleId="NoSpacing">
    <w:name w:val="No Spacing"/>
    <w:uiPriority w:val="1"/>
    <w:qFormat/>
    <w:rsid w:val="00020986"/>
    <w:pPr>
      <w:spacing w:after="0" w:line="240" w:lineRule="auto"/>
    </w:pPr>
  </w:style>
  <w:style w:type="paragraph" w:styleId="TOCHeading">
    <w:name w:val="TOC Heading"/>
    <w:basedOn w:val="Heading1"/>
    <w:next w:val="Normal"/>
    <w:uiPriority w:val="39"/>
    <w:unhideWhenUsed/>
    <w:qFormat/>
    <w:rsid w:val="006E5847"/>
    <w:pPr>
      <w:outlineLvl w:val="9"/>
    </w:pPr>
  </w:style>
  <w:style w:type="paragraph" w:styleId="TOC1">
    <w:name w:val="toc 1"/>
    <w:basedOn w:val="Normal"/>
    <w:next w:val="Normal"/>
    <w:autoRedefine/>
    <w:uiPriority w:val="39"/>
    <w:unhideWhenUsed/>
    <w:rsid w:val="006E5847"/>
    <w:pPr>
      <w:spacing w:before="120" w:after="0"/>
    </w:pPr>
    <w:rPr>
      <w:b/>
      <w:sz w:val="24"/>
      <w:szCs w:val="24"/>
    </w:rPr>
  </w:style>
  <w:style w:type="paragraph" w:styleId="TOC2">
    <w:name w:val="toc 2"/>
    <w:basedOn w:val="Normal"/>
    <w:next w:val="Normal"/>
    <w:autoRedefine/>
    <w:uiPriority w:val="39"/>
    <w:unhideWhenUsed/>
    <w:rsid w:val="006E5847"/>
    <w:pPr>
      <w:spacing w:after="0"/>
      <w:ind w:left="220"/>
    </w:pPr>
    <w:rPr>
      <w:b/>
    </w:rPr>
  </w:style>
  <w:style w:type="paragraph" w:styleId="TOC3">
    <w:name w:val="toc 3"/>
    <w:basedOn w:val="Normal"/>
    <w:next w:val="Normal"/>
    <w:autoRedefine/>
    <w:uiPriority w:val="39"/>
    <w:semiHidden/>
    <w:unhideWhenUsed/>
    <w:rsid w:val="006E5847"/>
    <w:pPr>
      <w:spacing w:after="0"/>
      <w:ind w:left="440"/>
    </w:pPr>
  </w:style>
  <w:style w:type="paragraph" w:styleId="TOC4">
    <w:name w:val="toc 4"/>
    <w:basedOn w:val="Normal"/>
    <w:next w:val="Normal"/>
    <w:autoRedefine/>
    <w:uiPriority w:val="39"/>
    <w:semiHidden/>
    <w:unhideWhenUsed/>
    <w:rsid w:val="006E5847"/>
    <w:pPr>
      <w:spacing w:after="0"/>
      <w:ind w:left="660"/>
    </w:pPr>
    <w:rPr>
      <w:sz w:val="20"/>
      <w:szCs w:val="20"/>
    </w:rPr>
  </w:style>
  <w:style w:type="paragraph" w:styleId="TOC5">
    <w:name w:val="toc 5"/>
    <w:basedOn w:val="Normal"/>
    <w:next w:val="Normal"/>
    <w:autoRedefine/>
    <w:uiPriority w:val="39"/>
    <w:semiHidden/>
    <w:unhideWhenUsed/>
    <w:rsid w:val="006E5847"/>
    <w:pPr>
      <w:spacing w:after="0"/>
      <w:ind w:left="880"/>
    </w:pPr>
    <w:rPr>
      <w:sz w:val="20"/>
      <w:szCs w:val="20"/>
    </w:rPr>
  </w:style>
  <w:style w:type="paragraph" w:styleId="TOC6">
    <w:name w:val="toc 6"/>
    <w:basedOn w:val="Normal"/>
    <w:next w:val="Normal"/>
    <w:autoRedefine/>
    <w:uiPriority w:val="39"/>
    <w:semiHidden/>
    <w:unhideWhenUsed/>
    <w:rsid w:val="006E5847"/>
    <w:pPr>
      <w:spacing w:after="0"/>
      <w:ind w:left="1100"/>
    </w:pPr>
    <w:rPr>
      <w:sz w:val="20"/>
      <w:szCs w:val="20"/>
    </w:rPr>
  </w:style>
  <w:style w:type="paragraph" w:styleId="TOC7">
    <w:name w:val="toc 7"/>
    <w:basedOn w:val="Normal"/>
    <w:next w:val="Normal"/>
    <w:autoRedefine/>
    <w:uiPriority w:val="39"/>
    <w:semiHidden/>
    <w:unhideWhenUsed/>
    <w:rsid w:val="006E5847"/>
    <w:pPr>
      <w:spacing w:after="0"/>
      <w:ind w:left="1320"/>
    </w:pPr>
    <w:rPr>
      <w:sz w:val="20"/>
      <w:szCs w:val="20"/>
    </w:rPr>
  </w:style>
  <w:style w:type="paragraph" w:styleId="TOC8">
    <w:name w:val="toc 8"/>
    <w:basedOn w:val="Normal"/>
    <w:next w:val="Normal"/>
    <w:autoRedefine/>
    <w:uiPriority w:val="39"/>
    <w:semiHidden/>
    <w:unhideWhenUsed/>
    <w:rsid w:val="006E5847"/>
    <w:pPr>
      <w:spacing w:after="0"/>
      <w:ind w:left="1540"/>
    </w:pPr>
    <w:rPr>
      <w:sz w:val="20"/>
      <w:szCs w:val="20"/>
    </w:rPr>
  </w:style>
  <w:style w:type="paragraph" w:styleId="TOC9">
    <w:name w:val="toc 9"/>
    <w:basedOn w:val="Normal"/>
    <w:next w:val="Normal"/>
    <w:autoRedefine/>
    <w:uiPriority w:val="39"/>
    <w:semiHidden/>
    <w:unhideWhenUsed/>
    <w:rsid w:val="006E5847"/>
    <w:pPr>
      <w:spacing w:after="0"/>
      <w:ind w:left="1760"/>
    </w:pPr>
    <w:rPr>
      <w:sz w:val="20"/>
      <w:szCs w:val="20"/>
    </w:rPr>
  </w:style>
  <w:style w:type="character" w:styleId="PageNumber">
    <w:name w:val="page number"/>
    <w:basedOn w:val="DefaultParagraphFont"/>
    <w:uiPriority w:val="99"/>
    <w:semiHidden/>
    <w:unhideWhenUsed/>
    <w:rsid w:val="006E5847"/>
  </w:style>
</w:styles>
</file>

<file path=word/webSettings.xml><?xml version="1.0" encoding="utf-8"?>
<w:webSettings xmlns:r="http://schemas.openxmlformats.org/officeDocument/2006/relationships" xmlns:w="http://schemas.openxmlformats.org/wordprocessingml/2006/main">
  <w:divs>
    <w:div w:id="142236324">
      <w:bodyDiv w:val="1"/>
      <w:marLeft w:val="0"/>
      <w:marRight w:val="0"/>
      <w:marTop w:val="0"/>
      <w:marBottom w:val="0"/>
      <w:divBdr>
        <w:top w:val="none" w:sz="0" w:space="0" w:color="auto"/>
        <w:left w:val="none" w:sz="0" w:space="0" w:color="auto"/>
        <w:bottom w:val="none" w:sz="0" w:space="0" w:color="auto"/>
        <w:right w:val="none" w:sz="0" w:space="0" w:color="auto"/>
      </w:divBdr>
    </w:div>
    <w:div w:id="257635931">
      <w:bodyDiv w:val="1"/>
      <w:marLeft w:val="0"/>
      <w:marRight w:val="0"/>
      <w:marTop w:val="0"/>
      <w:marBottom w:val="0"/>
      <w:divBdr>
        <w:top w:val="none" w:sz="0" w:space="0" w:color="auto"/>
        <w:left w:val="none" w:sz="0" w:space="0" w:color="auto"/>
        <w:bottom w:val="none" w:sz="0" w:space="0" w:color="auto"/>
        <w:right w:val="none" w:sz="0" w:space="0" w:color="auto"/>
      </w:divBdr>
    </w:div>
    <w:div w:id="384990573">
      <w:bodyDiv w:val="1"/>
      <w:marLeft w:val="0"/>
      <w:marRight w:val="0"/>
      <w:marTop w:val="0"/>
      <w:marBottom w:val="0"/>
      <w:divBdr>
        <w:top w:val="none" w:sz="0" w:space="0" w:color="auto"/>
        <w:left w:val="none" w:sz="0" w:space="0" w:color="auto"/>
        <w:bottom w:val="none" w:sz="0" w:space="0" w:color="auto"/>
        <w:right w:val="none" w:sz="0" w:space="0" w:color="auto"/>
      </w:divBdr>
    </w:div>
    <w:div w:id="607346839">
      <w:bodyDiv w:val="1"/>
      <w:marLeft w:val="0"/>
      <w:marRight w:val="0"/>
      <w:marTop w:val="0"/>
      <w:marBottom w:val="0"/>
      <w:divBdr>
        <w:top w:val="none" w:sz="0" w:space="0" w:color="auto"/>
        <w:left w:val="none" w:sz="0" w:space="0" w:color="auto"/>
        <w:bottom w:val="none" w:sz="0" w:space="0" w:color="auto"/>
        <w:right w:val="none" w:sz="0" w:space="0" w:color="auto"/>
      </w:divBdr>
    </w:div>
    <w:div w:id="1376658122">
      <w:bodyDiv w:val="1"/>
      <w:marLeft w:val="0"/>
      <w:marRight w:val="0"/>
      <w:marTop w:val="0"/>
      <w:marBottom w:val="0"/>
      <w:divBdr>
        <w:top w:val="none" w:sz="0" w:space="0" w:color="auto"/>
        <w:left w:val="none" w:sz="0" w:space="0" w:color="auto"/>
        <w:bottom w:val="none" w:sz="0" w:space="0" w:color="auto"/>
        <w:right w:val="none" w:sz="0" w:space="0" w:color="auto"/>
      </w:divBdr>
    </w:div>
    <w:div w:id="1691369514">
      <w:bodyDiv w:val="1"/>
      <w:marLeft w:val="0"/>
      <w:marRight w:val="0"/>
      <w:marTop w:val="0"/>
      <w:marBottom w:val="0"/>
      <w:divBdr>
        <w:top w:val="none" w:sz="0" w:space="0" w:color="auto"/>
        <w:left w:val="none" w:sz="0" w:space="0" w:color="auto"/>
        <w:bottom w:val="none" w:sz="0" w:space="0" w:color="auto"/>
        <w:right w:val="none" w:sz="0" w:space="0" w:color="auto"/>
      </w:divBdr>
    </w:div>
    <w:div w:id="18124809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7.png"/><Relationship Id="rId55" Type="http://schemas.openxmlformats.org/officeDocument/2006/relationships/image" Target="media/image48.png"/><Relationship Id="rId56" Type="http://schemas.openxmlformats.org/officeDocument/2006/relationships/image" Target="media/image49.png"/><Relationship Id="rId57" Type="http://schemas.openxmlformats.org/officeDocument/2006/relationships/image" Target="media/image50.png"/><Relationship Id="rId58" Type="http://schemas.openxmlformats.org/officeDocument/2006/relationships/image" Target="media/image51.png"/><Relationship Id="rId59" Type="http://schemas.openxmlformats.org/officeDocument/2006/relationships/image" Target="media/image52.png"/><Relationship Id="rId70" Type="http://schemas.openxmlformats.org/officeDocument/2006/relationships/image" Target="media/image63.png"/><Relationship Id="rId71" Type="http://schemas.openxmlformats.org/officeDocument/2006/relationships/image" Target="media/image64.png"/><Relationship Id="rId72" Type="http://schemas.openxmlformats.org/officeDocument/2006/relationships/image" Target="media/image65.png"/><Relationship Id="rId73" Type="http://schemas.openxmlformats.org/officeDocument/2006/relationships/image" Target="media/image66.png"/><Relationship Id="rId74" Type="http://schemas.openxmlformats.org/officeDocument/2006/relationships/image" Target="media/image67.png"/><Relationship Id="rId75" Type="http://schemas.openxmlformats.org/officeDocument/2006/relationships/image" Target="media/image68.png"/><Relationship Id="rId76" Type="http://schemas.openxmlformats.org/officeDocument/2006/relationships/image" Target="media/image69.png"/><Relationship Id="rId77" Type="http://schemas.openxmlformats.org/officeDocument/2006/relationships/image" Target="media/image70.png"/><Relationship Id="rId78" Type="http://schemas.openxmlformats.org/officeDocument/2006/relationships/image" Target="media/image71.png"/><Relationship Id="rId79" Type="http://schemas.openxmlformats.org/officeDocument/2006/relationships/image" Target="media/image72.png"/><Relationship Id="rId90" Type="http://schemas.openxmlformats.org/officeDocument/2006/relationships/image" Target="media/image83.png"/><Relationship Id="rId91" Type="http://schemas.openxmlformats.org/officeDocument/2006/relationships/image" Target="media/image84.png"/><Relationship Id="rId92" Type="http://schemas.openxmlformats.org/officeDocument/2006/relationships/header" Target="header1.xml"/><Relationship Id="rId93" Type="http://schemas.openxmlformats.org/officeDocument/2006/relationships/footer" Target="footer1.xml"/><Relationship Id="rId94" Type="http://schemas.openxmlformats.org/officeDocument/2006/relationships/footer" Target="footer2.xml"/><Relationship Id="rId95" Type="http://schemas.openxmlformats.org/officeDocument/2006/relationships/fontTable" Target="fontTable.xml"/><Relationship Id="rId96" Type="http://schemas.openxmlformats.org/officeDocument/2006/relationships/theme" Target="theme/theme1.xml"/><Relationship Id="rId97" Type="http://schemas.microsoft.com/office/2007/relationships/stylesWithEffects" Target="stylesWithEffects.xml"/><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60" Type="http://schemas.openxmlformats.org/officeDocument/2006/relationships/image" Target="media/image53.png"/><Relationship Id="rId61" Type="http://schemas.openxmlformats.org/officeDocument/2006/relationships/image" Target="media/image54.png"/><Relationship Id="rId62" Type="http://schemas.openxmlformats.org/officeDocument/2006/relationships/image" Target="media/image55.png"/><Relationship Id="rId63" Type="http://schemas.openxmlformats.org/officeDocument/2006/relationships/image" Target="media/image56.png"/><Relationship Id="rId64" Type="http://schemas.openxmlformats.org/officeDocument/2006/relationships/image" Target="media/image57.png"/><Relationship Id="rId65" Type="http://schemas.openxmlformats.org/officeDocument/2006/relationships/image" Target="media/image58.png"/><Relationship Id="rId66" Type="http://schemas.openxmlformats.org/officeDocument/2006/relationships/image" Target="media/image59.pn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png"/><Relationship Id="rId80" Type="http://schemas.openxmlformats.org/officeDocument/2006/relationships/image" Target="media/image73.png"/><Relationship Id="rId81" Type="http://schemas.openxmlformats.org/officeDocument/2006/relationships/image" Target="media/image74.png"/><Relationship Id="rId82" Type="http://schemas.openxmlformats.org/officeDocument/2006/relationships/image" Target="media/image75.png"/><Relationship Id="rId83" Type="http://schemas.openxmlformats.org/officeDocument/2006/relationships/image" Target="media/image76.png"/><Relationship Id="rId84" Type="http://schemas.openxmlformats.org/officeDocument/2006/relationships/image" Target="media/image77.png"/><Relationship Id="rId85" Type="http://schemas.openxmlformats.org/officeDocument/2006/relationships/image" Target="media/image78.png"/><Relationship Id="rId86" Type="http://schemas.openxmlformats.org/officeDocument/2006/relationships/image" Target="media/image79.png"/><Relationship Id="rId87" Type="http://schemas.openxmlformats.org/officeDocument/2006/relationships/image" Target="media/image80.png"/><Relationship Id="rId88" Type="http://schemas.openxmlformats.org/officeDocument/2006/relationships/image" Target="media/image81.png"/><Relationship Id="rId89" Type="http://schemas.openxmlformats.org/officeDocument/2006/relationships/image" Target="media/image82.png"/></Relationships>
</file>

<file path=word/_rels/footnotes.xml.rels><?xml version="1.0" encoding="UTF-8" standalone="yes"?>
<Relationships xmlns="http://schemas.openxmlformats.org/package/2006/relationships"><Relationship Id="rId1" Type="http://schemas.openxmlformats.org/officeDocument/2006/relationships/hyperlink" Target="file://localhost/C/%5CUsers%5CPublic%5CDocuments%5CMETA%20Documents%5CModelica%20and%20PET%20March%20201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B4168F-6E0B-2D46-98E0-0960D45CF2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12163</TotalTime>
  <Pages>49</Pages>
  <Words>4711</Words>
  <Characters>26858</Characters>
  <Application>Microsoft Macintosh Word</Application>
  <DocSecurity>0</DocSecurity>
  <Lines>223</Lines>
  <Paragraphs>53</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32983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Vanderbilt University, ISIS</dc:creator>
  <cp:lastModifiedBy>Chris vanBuskirk</cp:lastModifiedBy>
  <cp:revision>510</cp:revision>
  <cp:lastPrinted>2012-06-08T17:38:00Z</cp:lastPrinted>
  <dcterms:created xsi:type="dcterms:W3CDTF">2011-08-10T21:51:00Z</dcterms:created>
  <dcterms:modified xsi:type="dcterms:W3CDTF">2012-06-10T17:08:00Z</dcterms:modified>
</cp:coreProperties>
</file>